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7B42" w:rsidRDefault="00C07B42" w:rsidP="00C07B42">
      <w:pPr>
        <w:pStyle w:val="ListParagraph"/>
        <w:numPr>
          <w:ilvl w:val="0"/>
          <w:numId w:val="1"/>
        </w:numPr>
      </w:pPr>
      <w:r>
        <w:t>ERP: average frequency-band-specific power at each time point across trials</w:t>
      </w:r>
    </w:p>
    <w:p w:rsidR="0043419E" w:rsidRDefault="0043419E" w:rsidP="00C07B42">
      <w:pPr>
        <w:pStyle w:val="ListParagraph"/>
        <w:numPr>
          <w:ilvl w:val="0"/>
          <w:numId w:val="1"/>
        </w:numPr>
      </w:pPr>
      <w:r>
        <w:t>Power: amount of energy in frequency band. Amplitude</w:t>
      </w:r>
      <w:r>
        <w:rPr>
          <w:vertAlign w:val="superscript"/>
        </w:rPr>
        <w:t>2</w:t>
      </w:r>
    </w:p>
    <w:p w:rsidR="0010015E" w:rsidRDefault="0010015E" w:rsidP="0010015E">
      <w:pPr>
        <w:pStyle w:val="ListParagraph"/>
        <w:numPr>
          <w:ilvl w:val="1"/>
          <w:numId w:val="1"/>
        </w:numPr>
      </w:pPr>
      <w:r>
        <w:t>Interpretation: gamma (local processing), delta + theta (coordination of larger-scale network), alpha (correlate negatively w cortical activation – involved in inhibition), beta in motor regions (motor response), theta in prefrontal region (working memory, top-down cognitive control)</w:t>
      </w:r>
    </w:p>
    <w:p w:rsidR="000848D5" w:rsidRDefault="000848D5" w:rsidP="000848D5">
      <w:pPr>
        <w:pStyle w:val="ListParagraph"/>
        <w:numPr>
          <w:ilvl w:val="0"/>
          <w:numId w:val="1"/>
        </w:numPr>
      </w:pPr>
      <w:r>
        <w:t>cross-frequency coupling: interaction btw oscillations at diff frequency bands. phase-phase coupling, amplitude-amplitude coupling, phase-amplitude coupling</w:t>
      </w:r>
    </w:p>
    <w:p w:rsidR="000848D5" w:rsidRDefault="000848D5" w:rsidP="000848D5">
      <w:pPr>
        <w:pStyle w:val="ListParagraph"/>
        <w:numPr>
          <w:ilvl w:val="1"/>
          <w:numId w:val="1"/>
        </w:numPr>
      </w:pPr>
      <w:r w:rsidRPr="000848D5">
        <w:t>https://www.ncbi.nlm.nih.gov/pmc/articles/PMC3359652/</w:t>
      </w:r>
    </w:p>
    <w:p w:rsidR="000848D5" w:rsidRDefault="000848D5" w:rsidP="000848D5">
      <w:pPr>
        <w:pStyle w:val="ListParagraph"/>
        <w:numPr>
          <w:ilvl w:val="1"/>
          <w:numId w:val="1"/>
        </w:numPr>
      </w:pPr>
      <w:r>
        <w:t>phase-amplitude: low frequency phase reflects local neuronal excitability; high frequency power increases reflect</w:t>
      </w:r>
    </w:p>
    <w:p w:rsidR="001A3C03" w:rsidRDefault="001A3C03" w:rsidP="000848D5">
      <w:pPr>
        <w:pStyle w:val="ListParagraph"/>
        <w:numPr>
          <w:ilvl w:val="0"/>
          <w:numId w:val="1"/>
        </w:numPr>
      </w:pPr>
      <w:r>
        <w:t>topological localisation (identify electrodes that show maximum effect) vs brain localisation (identify locations in brain that generated activity measured from scalp)</w:t>
      </w:r>
    </w:p>
    <w:p w:rsidR="000848D5" w:rsidRDefault="000848D5" w:rsidP="000848D5">
      <w:pPr>
        <w:pStyle w:val="ListParagraph"/>
        <w:numPr>
          <w:ilvl w:val="0"/>
          <w:numId w:val="1"/>
        </w:numPr>
      </w:pPr>
      <w:r>
        <w:t>surface Laplacian technique: a type of spatial filter (to minimise overlap btw occipital + parietal responses)</w:t>
      </w:r>
    </w:p>
    <w:p w:rsidR="000848D5" w:rsidRDefault="000848D5" w:rsidP="000848D5">
      <w:pPr>
        <w:pStyle w:val="ListParagraph"/>
        <w:numPr>
          <w:ilvl w:val="1"/>
          <w:numId w:val="1"/>
        </w:numPr>
      </w:pPr>
      <w:hyperlink r:id="rId5" w:history="1">
        <w:r w:rsidRPr="00C37049">
          <w:rPr>
            <w:rStyle w:val="Hyperlink"/>
          </w:rPr>
          <w:t>https://www.sciencedirect.com/science/article/pii/S0167876015001749</w:t>
        </w:r>
      </w:hyperlink>
    </w:p>
    <w:p w:rsidR="000848D5" w:rsidRDefault="000848D5" w:rsidP="000848D5">
      <w:pPr>
        <w:pStyle w:val="ListParagraph"/>
        <w:numPr>
          <w:ilvl w:val="0"/>
          <w:numId w:val="1"/>
        </w:numPr>
      </w:pPr>
      <w:r>
        <w:t>Distributed source imaging</w:t>
      </w:r>
    </w:p>
    <w:p w:rsidR="000848D5" w:rsidRDefault="000848D5" w:rsidP="000848D5">
      <w:pPr>
        <w:pStyle w:val="ListParagraph"/>
        <w:numPr>
          <w:ilvl w:val="1"/>
          <w:numId w:val="1"/>
        </w:numPr>
      </w:pPr>
      <w:hyperlink r:id="rId6" w:history="1">
        <w:r w:rsidRPr="00C37049">
          <w:rPr>
            <w:rStyle w:val="Hyperlink"/>
          </w:rPr>
          <w:t>ftp://www.besa.de/be/besa.de/demonstrations_and_tutorials/BESA%20Reserach%20Tutorial%204%20-%20Distributed%20Source%20Imaging.pdf</w:t>
        </w:r>
      </w:hyperlink>
    </w:p>
    <w:p w:rsidR="000848D5" w:rsidRDefault="000848D5" w:rsidP="000848D5">
      <w:pPr>
        <w:pStyle w:val="ListParagraph"/>
        <w:numPr>
          <w:ilvl w:val="0"/>
          <w:numId w:val="1"/>
        </w:numPr>
      </w:pPr>
      <w:r>
        <w:t xml:space="preserve">Interpolation algorithms use weighted distance metric </w:t>
      </w:r>
      <w:proofErr w:type="spellStart"/>
      <w:r>
        <w:t>eg.</w:t>
      </w:r>
      <w:proofErr w:type="spellEnd"/>
      <w:r>
        <w:t xml:space="preserve"> nearest-neighbour, linear, spline</w:t>
      </w:r>
    </w:p>
    <w:p w:rsidR="00713017" w:rsidRDefault="00713017" w:rsidP="000848D5">
      <w:pPr>
        <w:pStyle w:val="ListParagraph"/>
        <w:numPr>
          <w:ilvl w:val="0"/>
          <w:numId w:val="1"/>
        </w:numPr>
      </w:pPr>
      <w:proofErr w:type="spellStart"/>
      <w:r>
        <w:t>Artifacts</w:t>
      </w:r>
      <w:proofErr w:type="spellEnd"/>
      <w:r>
        <w:t xml:space="preserve"> that contaminate EEG data: blinks, muscle movements, brief amplifier saturations, line noise</w:t>
      </w:r>
    </w:p>
    <w:p w:rsidR="00520426" w:rsidRDefault="00520426" w:rsidP="00520426">
      <w:pPr>
        <w:pStyle w:val="ListParagraph"/>
        <w:numPr>
          <w:ilvl w:val="1"/>
          <w:numId w:val="1"/>
        </w:numPr>
      </w:pPr>
      <w:r>
        <w:t>Removing blinks: independent components analysis, regression-based techniques</w:t>
      </w:r>
    </w:p>
    <w:p w:rsidR="00520426" w:rsidRDefault="00B74B07" w:rsidP="00B74B07">
      <w:pPr>
        <w:pStyle w:val="ListParagraph"/>
        <w:numPr>
          <w:ilvl w:val="0"/>
          <w:numId w:val="1"/>
        </w:numPr>
      </w:pPr>
      <w:r>
        <w:t>Microstate</w:t>
      </w:r>
    </w:p>
    <w:p w:rsidR="00FB2D3E" w:rsidRDefault="00FB2D3E" w:rsidP="00FB2D3E">
      <w:pPr>
        <w:pStyle w:val="ListParagraph"/>
        <w:numPr>
          <w:ilvl w:val="0"/>
          <w:numId w:val="1"/>
        </w:numPr>
      </w:pPr>
      <w:r>
        <w:t>Nyquist frequency – 1.5 of sampling rate</w:t>
      </w:r>
    </w:p>
    <w:p w:rsidR="004336FB" w:rsidRPr="0010015E" w:rsidRDefault="004336FB" w:rsidP="004336FB">
      <w:r>
        <w:rPr>
          <w:u w:val="single"/>
        </w:rPr>
        <w:t>Time-frequency decomposition methods</w:t>
      </w:r>
      <w:r w:rsidR="0010015E">
        <w:t xml:space="preserve"> – set data point by weighted sum of surrounding data points</w:t>
      </w:r>
      <w:r w:rsidR="001A3C03">
        <w:t>, weights constructed to maximise selectivity to specific frequency bands</w:t>
      </w:r>
    </w:p>
    <w:p w:rsidR="00C06A30" w:rsidRDefault="00C06A30" w:rsidP="004336FB">
      <w:pPr>
        <w:pStyle w:val="ListParagraph"/>
        <w:numPr>
          <w:ilvl w:val="0"/>
          <w:numId w:val="2"/>
        </w:numPr>
      </w:pPr>
      <w:r>
        <w:t>Fourier transform computes dot product btw sine waves of diff frequencies and EEG data</w:t>
      </w:r>
    </w:p>
    <w:p w:rsidR="0006579C" w:rsidRDefault="0006579C" w:rsidP="004336FB">
      <w:pPr>
        <w:pStyle w:val="ListParagraph"/>
        <w:numPr>
          <w:ilvl w:val="1"/>
          <w:numId w:val="2"/>
        </w:numPr>
      </w:pPr>
      <w:r>
        <w:t>Obscures time-varying changes in frequency structure of data</w:t>
      </w:r>
    </w:p>
    <w:p w:rsidR="00536D80" w:rsidRDefault="00536D80" w:rsidP="004336FB">
      <w:pPr>
        <w:pStyle w:val="ListParagraph"/>
        <w:numPr>
          <w:ilvl w:val="1"/>
          <w:numId w:val="2"/>
        </w:numPr>
      </w:pPr>
      <w:r>
        <w:t>A</w:t>
      </w:r>
      <w:r w:rsidR="0006579C">
        <w:t>ssumes</w:t>
      </w:r>
      <w:r w:rsidR="00695FB1">
        <w:t xml:space="preserve"> data is stationary (mean, variance, frequency structure x change) – impossible for real </w:t>
      </w:r>
      <w:proofErr w:type="spellStart"/>
      <w:r w:rsidR="00695FB1">
        <w:t>daya</w:t>
      </w:r>
      <w:proofErr w:type="spellEnd"/>
      <w:r w:rsidR="00695FB1">
        <w:t xml:space="preserve">. </w:t>
      </w:r>
      <w:proofErr w:type="gramStart"/>
      <w:r w:rsidR="00695FB1">
        <w:t>So</w:t>
      </w:r>
      <w:proofErr w:type="gramEnd"/>
      <w:r w:rsidR="00695FB1">
        <w:t xml:space="preserve"> perform temporally localised frequency decomposition methods (wavelet convolution, short time FFT) – assume stationary within brief periods</w:t>
      </w:r>
    </w:p>
    <w:p w:rsidR="002B0F98" w:rsidRDefault="0000167B" w:rsidP="004336FB">
      <w:pPr>
        <w:pStyle w:val="ListParagraph"/>
        <w:numPr>
          <w:ilvl w:val="0"/>
          <w:numId w:val="2"/>
        </w:numPr>
      </w:pPr>
      <w:proofErr w:type="spellStart"/>
      <w:r>
        <w:t>Morlet</w:t>
      </w:r>
      <w:proofErr w:type="spellEnd"/>
      <w:r>
        <w:t xml:space="preserve"> wavelet: sine wave windowed with a Gaussian</w:t>
      </w:r>
    </w:p>
    <w:p w:rsidR="002B0F98" w:rsidRDefault="002B0F98" w:rsidP="00712131">
      <w:pPr>
        <w:pStyle w:val="ListParagraph"/>
        <w:numPr>
          <w:ilvl w:val="1"/>
          <w:numId w:val="2"/>
        </w:numPr>
      </w:pPr>
      <w:r>
        <w:t>How to make: sine wave multiplied by Gaussian</w:t>
      </w:r>
      <w:r w:rsidR="009A4226">
        <w:t>.</w:t>
      </w:r>
      <w:r w:rsidR="00712131">
        <w:t xml:space="preserve"> </w:t>
      </w:r>
      <m:oMath>
        <m:r>
          <w:rPr>
            <w:rFonts w:ascii="Cambria Math" w:hAnsi="Cambria Math"/>
          </w:rPr>
          <m:t>SinWin=Asin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2πft+</m:t>
            </m:r>
            <m:r>
              <w:ins w:id="0" w:author="Khai Khai Saw" w:date="2018-12-10T14:36:00Z">
                <w:rPr>
                  <w:rFonts w:ascii="Cambria Math" w:hAnsi="Cambria Math"/>
                </w:rPr>
                <m:t>θ</m:t>
              </w:ins>
            </m:r>
          </m:e>
        </m:d>
      </m:oMath>
      <w:r w:rsidR="00712131">
        <w:t xml:space="preserve">. </w:t>
      </w:r>
      <m:oMath>
        <m:r>
          <w:rPr>
            <w:rFonts w:ascii="Cambria Math" w:hAnsi="Cambria Math"/>
          </w:rPr>
          <m:t>G</m:t>
        </m:r>
        <m:r>
          <w:rPr>
            <w:rFonts w:ascii="Cambria Math" w:hAnsi="Cambria Math"/>
          </w:rPr>
          <m:t>aussWin=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t-m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/(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</m:t>
            </m:r>
          </m:sup>
        </m:sSup>
      </m:oMath>
      <w:del w:id="1" w:author="Khai Khai Saw" w:date="2018-12-10T14:36:00Z">
        <w:r w:rsidR="009A4226" w:rsidDel="009A4226">
          <w:delText>.</w:delText>
        </w:r>
      </w:del>
      <w:r w:rsidR="009A4226">
        <w:t xml:space="preserve">. s = n/2πf (std dev). </w:t>
      </w:r>
    </w:p>
    <w:p w:rsidR="0000167B" w:rsidRDefault="0000167B" w:rsidP="004336FB">
      <w:pPr>
        <w:pStyle w:val="ListParagraph"/>
        <w:numPr>
          <w:ilvl w:val="1"/>
          <w:numId w:val="2"/>
        </w:numPr>
      </w:pPr>
      <w:r>
        <w:t xml:space="preserve">no sharp edges that produce </w:t>
      </w:r>
      <w:proofErr w:type="spellStart"/>
      <w:r>
        <w:t>artifacts</w:t>
      </w:r>
      <w:proofErr w:type="spellEnd"/>
      <w:r>
        <w:t xml:space="preserve">, dampen influence of surrounding time points, </w:t>
      </w:r>
      <w:r w:rsidR="002B0F98">
        <w:t>control trade-off btw temporal precision and frequency precision</w:t>
      </w:r>
    </w:p>
    <w:p w:rsidR="004009E1" w:rsidRDefault="004009E1" w:rsidP="004336FB">
      <w:pPr>
        <w:pStyle w:val="ListParagraph"/>
        <w:numPr>
          <w:ilvl w:val="1"/>
          <w:numId w:val="2"/>
        </w:numPr>
      </w:pPr>
      <w:r>
        <w:t xml:space="preserve">constructing wavelet family: (1) frequencies cannot be slower than epochs; (2) frequencies cannot be above Nyquist </w:t>
      </w:r>
      <w:proofErr w:type="spellStart"/>
      <w:r>
        <w:t>freq</w:t>
      </w:r>
      <w:proofErr w:type="spellEnd"/>
      <w:r>
        <w:t>; (3) 15 – 30 frequencies spanning 3 Hz to 60 Hz should suffice</w:t>
      </w:r>
    </w:p>
    <w:p w:rsidR="00E9756C" w:rsidRDefault="003D47C6" w:rsidP="004336FB">
      <w:pPr>
        <w:pStyle w:val="ListParagraph"/>
        <w:numPr>
          <w:ilvl w:val="1"/>
          <w:numId w:val="2"/>
        </w:numPr>
      </w:pPr>
      <w:r>
        <w:t>if results concern lower-frequency activity, use logarithmically spaced frequencies. If concerns higher-frequency activity, use linearly spaced frequencies</w:t>
      </w:r>
    </w:p>
    <w:p w:rsidR="003D47C6" w:rsidRDefault="003D47C6" w:rsidP="004336FB">
      <w:pPr>
        <w:pStyle w:val="ListParagraph"/>
        <w:numPr>
          <w:ilvl w:val="1"/>
          <w:numId w:val="2"/>
        </w:numPr>
      </w:pPr>
      <w:r>
        <w:t>wavelet should have same sampling rate as EEG data</w:t>
      </w:r>
    </w:p>
    <w:p w:rsidR="003D47C6" w:rsidRDefault="003D47C6" w:rsidP="004336FB">
      <w:pPr>
        <w:pStyle w:val="ListParagraph"/>
        <w:numPr>
          <w:ilvl w:val="1"/>
          <w:numId w:val="2"/>
        </w:numPr>
      </w:pPr>
      <w:r>
        <w:t>wavelets w less cycles more precise at localising dynamics in time (transient changes in activity</w:t>
      </w:r>
      <w:r w:rsidR="00481A25">
        <w:t>, temporal precision</w:t>
      </w:r>
      <w:r>
        <w:t xml:space="preserve">); more cycles more precise at determining frequency of dynamic (temporally sustained activity; </w:t>
      </w:r>
      <w:r w:rsidR="00481A25">
        <w:t>distinguish frequencies</w:t>
      </w:r>
      <w:r>
        <w:t>)</w:t>
      </w:r>
      <w:r w:rsidR="00481A25">
        <w:t>. Can increase number of cycles as frequencies increase (but data should be stationary during non-zero wavelet)</w:t>
      </w:r>
    </w:p>
    <w:p w:rsidR="003D47C6" w:rsidRDefault="00481A25" w:rsidP="004336FB">
      <w:pPr>
        <w:pStyle w:val="ListParagraph"/>
        <w:numPr>
          <w:ilvl w:val="0"/>
          <w:numId w:val="2"/>
        </w:numPr>
      </w:pPr>
      <w:r>
        <w:t>bandpass filtering + Hilbert transform</w:t>
      </w:r>
    </w:p>
    <w:p w:rsidR="00C71577" w:rsidRDefault="00C71577" w:rsidP="004336FB">
      <w:pPr>
        <w:pStyle w:val="ListParagraph"/>
        <w:numPr>
          <w:ilvl w:val="1"/>
          <w:numId w:val="2"/>
        </w:numPr>
      </w:pPr>
      <w:r>
        <w:t xml:space="preserve">Hilbert transform: </w:t>
      </w:r>
      <w:r w:rsidR="00C07B42">
        <w:t xml:space="preserve">compute Fourier transform &gt; create a copy of Fourier </w:t>
      </w:r>
      <w:proofErr w:type="spellStart"/>
      <w:r w:rsidR="00C07B42">
        <w:t>coeffs</w:t>
      </w:r>
      <w:proofErr w:type="spellEnd"/>
      <w:r w:rsidR="00C07B42">
        <w:t xml:space="preserve"> and multiply by I &gt; multiply +</w:t>
      </w:r>
      <w:proofErr w:type="spellStart"/>
      <w:r w:rsidR="00C07B42">
        <w:t>ve</w:t>
      </w:r>
      <w:proofErr w:type="spellEnd"/>
      <w:r w:rsidR="00C07B42">
        <w:t xml:space="preserve"> frequencies w -</w:t>
      </w:r>
      <w:proofErr w:type="spellStart"/>
      <w:r w:rsidR="00C07B42">
        <w:rPr>
          <w:rFonts w:hint="eastAsia"/>
        </w:rPr>
        <w:t>i</w:t>
      </w:r>
      <w:proofErr w:type="spellEnd"/>
      <w:r w:rsidR="00C07B42">
        <w:t xml:space="preserve"> (double original Fourier </w:t>
      </w:r>
      <w:proofErr w:type="spellStart"/>
      <w:r w:rsidR="00C07B42">
        <w:t>coeff</w:t>
      </w:r>
      <w:proofErr w:type="spellEnd"/>
      <w:r w:rsidR="00C07B42">
        <w:t>), multiply -</w:t>
      </w:r>
      <w:proofErr w:type="spellStart"/>
      <w:r w:rsidR="00C07B42">
        <w:t>ve</w:t>
      </w:r>
      <w:proofErr w:type="spellEnd"/>
      <w:r w:rsidR="00C07B42">
        <w:t xml:space="preserve"> frequencies w I (subtract </w:t>
      </w:r>
      <w:proofErr w:type="spellStart"/>
      <w:r w:rsidR="00C07B42">
        <w:t>frm</w:t>
      </w:r>
      <w:proofErr w:type="spellEnd"/>
      <w:r w:rsidR="00C07B42">
        <w:t xml:space="preserve"> itself, becomes zero) &gt; take inverse Fourier transform of modulated Fourier </w:t>
      </w:r>
      <w:proofErr w:type="spellStart"/>
      <w:r w:rsidR="00C07B42">
        <w:t>coeffs</w:t>
      </w:r>
      <w:proofErr w:type="spellEnd"/>
    </w:p>
    <w:p w:rsidR="00481A25" w:rsidRDefault="00553283" w:rsidP="004336FB">
      <w:pPr>
        <w:pStyle w:val="ListParagraph"/>
        <w:numPr>
          <w:ilvl w:val="1"/>
          <w:numId w:val="2"/>
        </w:numPr>
      </w:pPr>
      <w:r>
        <w:t>pros: more control over frequency characteristics of filter</w:t>
      </w:r>
      <w:r w:rsidR="0006579C">
        <w:t xml:space="preserve"> (can define inputs for bandpass filter shape; doesn’t have to be Gaussian)</w:t>
      </w:r>
      <w:r>
        <w:t xml:space="preserve">. Cons: in </w:t>
      </w:r>
      <w:proofErr w:type="spellStart"/>
      <w:r>
        <w:t>Matlab</w:t>
      </w:r>
      <w:proofErr w:type="spellEnd"/>
      <w:r>
        <w:t xml:space="preserve"> toolbox, slower</w:t>
      </w:r>
    </w:p>
    <w:p w:rsidR="00FB2D3E" w:rsidRDefault="00FB2D3E" w:rsidP="004336FB">
      <w:pPr>
        <w:pStyle w:val="ListParagraph"/>
        <w:numPr>
          <w:ilvl w:val="1"/>
          <w:numId w:val="2"/>
        </w:numPr>
      </w:pPr>
      <w:r>
        <w:t>wider pass-bands (</w:t>
      </w:r>
      <w:proofErr w:type="spellStart"/>
      <w:r>
        <w:t>eg</w:t>
      </w:r>
      <w:proofErr w:type="spellEnd"/>
      <w:r>
        <w:t xml:space="preserve"> 20 Hz) f</w:t>
      </w:r>
      <w:r w:rsidR="00BC09A0">
        <w:t>or temporal precision; narrower pass-bands (</w:t>
      </w:r>
      <w:proofErr w:type="spellStart"/>
      <w:r w:rsidR="00BC09A0">
        <w:t>eg</w:t>
      </w:r>
      <w:proofErr w:type="spellEnd"/>
      <w:r w:rsidR="00BC09A0">
        <w:t xml:space="preserve"> 4 Hz) for frequency precision</w:t>
      </w:r>
    </w:p>
    <w:p w:rsidR="00FB2D3E" w:rsidRDefault="00FB2D3E" w:rsidP="004336FB">
      <w:pPr>
        <w:pStyle w:val="ListParagraph"/>
        <w:numPr>
          <w:ilvl w:val="0"/>
          <w:numId w:val="2"/>
        </w:numPr>
      </w:pPr>
      <w:proofErr w:type="gramStart"/>
      <w:r>
        <w:lastRenderedPageBreak/>
        <w:t>short time</w:t>
      </w:r>
      <w:proofErr w:type="gramEnd"/>
      <w:r>
        <w:t xml:space="preserve"> FFT: </w:t>
      </w:r>
      <w:r w:rsidR="0006579C">
        <w:t>use FFT to extract frequency structure of brief segments of data</w:t>
      </w:r>
    </w:p>
    <w:p w:rsidR="00E9756C" w:rsidRDefault="00FB2DD1" w:rsidP="004336FB">
      <w:pPr>
        <w:pStyle w:val="ListParagraph"/>
        <w:numPr>
          <w:ilvl w:val="1"/>
          <w:numId w:val="2"/>
        </w:numPr>
      </w:pPr>
      <w:r>
        <w:rPr>
          <w:rFonts w:hint="eastAsia"/>
        </w:rPr>
        <w:t>take small segment of data &gt; taper ends &gt; Fourier tra</w:t>
      </w:r>
      <w:r>
        <w:t>nsform</w:t>
      </w:r>
    </w:p>
    <w:p w:rsidR="00FB2DD1" w:rsidRDefault="00FB2DD1" w:rsidP="004336FB">
      <w:pPr>
        <w:pStyle w:val="ListParagraph"/>
        <w:numPr>
          <w:ilvl w:val="1"/>
          <w:numId w:val="2"/>
        </w:numPr>
      </w:pPr>
      <w:proofErr w:type="spellStart"/>
      <w:r>
        <w:t>multitapers</w:t>
      </w:r>
      <w:proofErr w:type="spellEnd"/>
    </w:p>
    <w:p w:rsidR="00456C96" w:rsidRDefault="00456C96" w:rsidP="004336FB">
      <w:pPr>
        <w:pStyle w:val="ListParagraph"/>
        <w:numPr>
          <w:ilvl w:val="2"/>
          <w:numId w:val="2"/>
        </w:numPr>
      </w:pPr>
      <w:r>
        <w:t xml:space="preserve">use when: (1) noisy data, small number of trials; (2) single-trial analysis, </w:t>
      </w:r>
      <w:proofErr w:type="spellStart"/>
      <w:r>
        <w:t>esp</w:t>
      </w:r>
      <w:proofErr w:type="spellEnd"/>
      <w:r>
        <w:t xml:space="preserve"> frequencies &gt; 30Hz is </w:t>
      </w:r>
      <w:proofErr w:type="spellStart"/>
      <w:r>
        <w:t>impt</w:t>
      </w:r>
      <w:proofErr w:type="spellEnd"/>
      <w:r>
        <w:t>; (3) focus on high-frequency power (&gt; 60 Hz)</w:t>
      </w:r>
    </w:p>
    <w:p w:rsidR="00456C96" w:rsidRDefault="00456C96" w:rsidP="004336FB">
      <w:pPr>
        <w:pStyle w:val="ListParagraph"/>
        <w:numPr>
          <w:ilvl w:val="2"/>
          <w:numId w:val="2"/>
        </w:numPr>
      </w:pPr>
      <w:r>
        <w:t>do not use when: (1) frequencies &lt; 30Hz; (2) if temporal precision is important</w:t>
      </w:r>
    </w:p>
    <w:p w:rsidR="004336FB" w:rsidRDefault="004336FB" w:rsidP="004336FB">
      <w:pPr>
        <w:rPr>
          <w:u w:val="single"/>
        </w:rPr>
      </w:pPr>
      <w:r>
        <w:rPr>
          <w:u w:val="single"/>
        </w:rPr>
        <w:t>Other things to do</w:t>
      </w:r>
    </w:p>
    <w:p w:rsidR="004336FB" w:rsidRDefault="004336FB" w:rsidP="004336FB">
      <w:pPr>
        <w:pStyle w:val="ListParagraph"/>
        <w:numPr>
          <w:ilvl w:val="0"/>
          <w:numId w:val="3"/>
        </w:numPr>
      </w:pPr>
      <w:r>
        <w:t>Normalisation (Power scaling): frequency spectrum shows decreasing power at increasing frequencies</w:t>
      </w:r>
    </w:p>
    <w:p w:rsidR="004336FB" w:rsidRDefault="004336FB" w:rsidP="004336FB">
      <w:pPr>
        <w:pStyle w:val="ListParagraph"/>
        <w:numPr>
          <w:ilvl w:val="1"/>
          <w:numId w:val="3"/>
        </w:numPr>
      </w:pPr>
      <w:r>
        <w:t xml:space="preserve">Decibel conversion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dB</m:t>
            </m:r>
          </m:e>
          <m:sub>
            <m:r>
              <w:rPr>
                <w:rFonts w:ascii="Cambria Math" w:hAnsi="Cambria Math"/>
              </w:rPr>
              <m:t>tf</m:t>
            </m:r>
          </m:sub>
        </m:sSub>
        <m:r>
          <w:rPr>
            <w:rFonts w:ascii="Cambria Math" w:hAnsi="Cambria Math"/>
          </w:rPr>
          <m:t>=10log10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activity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tf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 xml:space="preserve">mean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baseline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</m:sSub>
              </m:den>
            </m:f>
          </m:e>
        </m:d>
      </m:oMath>
      <w:r>
        <w:t xml:space="preserve">. Baseline = </w:t>
      </w:r>
      <w:proofErr w:type="gramStart"/>
      <w:r>
        <w:t>period of time</w:t>
      </w:r>
      <w:proofErr w:type="gramEnd"/>
      <w:r>
        <w:t xml:space="preserve"> (few </w:t>
      </w:r>
      <w:proofErr w:type="spellStart"/>
      <w:r>
        <w:t>ms</w:t>
      </w:r>
      <w:proofErr w:type="spellEnd"/>
      <w:r>
        <w:t>) before trial w no task-related processing</w:t>
      </w:r>
      <w:r w:rsidR="002772BB">
        <w:t>, frequency-specific but not time-specific</w:t>
      </w:r>
    </w:p>
    <w:p w:rsidR="002772BB" w:rsidRDefault="002772BB" w:rsidP="004336FB">
      <w:pPr>
        <w:pStyle w:val="ListParagraph"/>
        <w:numPr>
          <w:ilvl w:val="1"/>
          <w:numId w:val="3"/>
        </w:numPr>
      </w:pPr>
      <w:r>
        <w:t xml:space="preserve">Percentage change and baseline division </w:t>
      </w:r>
      <m:oMath>
        <m:r>
          <w:rPr>
            <w:rFonts w:ascii="Cambria Math" w:hAnsi="Cambria Math"/>
          </w:rPr>
          <m:t xml:space="preserve">%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change</m:t>
            </m:r>
          </m:e>
          <m:sub>
            <m:r>
              <w:rPr>
                <w:rFonts w:ascii="Cambria Math" w:hAnsi="Cambria Math"/>
              </w:rPr>
              <m:t>tf</m:t>
            </m:r>
          </m:sub>
        </m:sSub>
        <m:r>
          <w:rPr>
            <w:rFonts w:ascii="Cambria Math" w:hAnsi="Cambria Math"/>
          </w:rPr>
          <m:t>=100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activity</m:t>
                </m:r>
              </m:e>
              <m:sub>
                <m:r>
                  <w:rPr>
                    <w:rFonts w:ascii="Cambria Math" w:hAnsi="Cambria Math"/>
                  </w:rPr>
                  <m:t>tf</m:t>
                </m:r>
              </m:sub>
            </m:sSub>
            <m:r>
              <w:rPr>
                <w:rFonts w:ascii="Cambria Math" w:hAnsi="Cambria Math"/>
              </w:rPr>
              <m:t xml:space="preserve">-mean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baseline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num>
          <m:den>
            <m:r>
              <w:rPr>
                <w:rFonts w:ascii="Cambria Math" w:hAnsi="Cambria Math"/>
              </w:rPr>
              <m:t xml:space="preserve">mean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baseline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den>
        </m:f>
      </m:oMath>
    </w:p>
    <w:p w:rsidR="002772BB" w:rsidRDefault="002772BB" w:rsidP="004336FB">
      <w:pPr>
        <w:pStyle w:val="ListParagraph"/>
        <w:numPr>
          <w:ilvl w:val="1"/>
          <w:numId w:val="3"/>
        </w:numPr>
      </w:pPr>
      <w:r>
        <w:t xml:space="preserve">Z transform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tf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activity</m:t>
                </m:r>
              </m:e>
              <m:sub>
                <m:r>
                  <w:rPr>
                    <w:rFonts w:ascii="Cambria Math" w:hAnsi="Cambria Math"/>
                  </w:rPr>
                  <m:t>tf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mean baseline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1=i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baseline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tf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mean baseline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nary>
              </m:e>
            </m:rad>
          </m:den>
        </m:f>
      </m:oMath>
      <w:r>
        <w:t xml:space="preserve">. Scaled to </w:t>
      </w:r>
      <w:proofErr w:type="spellStart"/>
      <w:r>
        <w:t>std</w:t>
      </w:r>
      <w:proofErr w:type="spellEnd"/>
      <w:r>
        <w:t xml:space="preserve"> dev units relative to power data during baseline period. Easily affected by variable data (noisy data, few trials)</w:t>
      </w:r>
    </w:p>
    <w:p w:rsidR="00701D4E" w:rsidRDefault="00701D4E" w:rsidP="00701D4E">
      <w:pPr>
        <w:pStyle w:val="ListParagraph"/>
        <w:numPr>
          <w:ilvl w:val="0"/>
          <w:numId w:val="3"/>
        </w:numPr>
      </w:pPr>
      <w:r>
        <w:t xml:space="preserve">Mean or median: </w:t>
      </w:r>
    </w:p>
    <w:p w:rsidR="00701D4E" w:rsidRDefault="00701D4E" w:rsidP="00701D4E">
      <w:pPr>
        <w:pStyle w:val="ListParagraph"/>
        <w:numPr>
          <w:ilvl w:val="1"/>
          <w:numId w:val="3"/>
        </w:numPr>
      </w:pPr>
      <w:r>
        <w:t xml:space="preserve">Why not mean: no negatives for power </w:t>
      </w:r>
      <w:r>
        <w:sym w:font="Wingdings 3" w:char="F022"/>
      </w:r>
      <w:r>
        <w:t xml:space="preserve"> outliers contribute positive bias</w:t>
      </w:r>
    </w:p>
    <w:p w:rsidR="00701D4E" w:rsidRDefault="00701D4E" w:rsidP="00701D4E">
      <w:pPr>
        <w:pStyle w:val="ListParagraph"/>
        <w:numPr>
          <w:ilvl w:val="1"/>
          <w:numId w:val="3"/>
        </w:numPr>
      </w:pPr>
      <w:r>
        <w:t>Use mean: clean data, sufficient no. of trials</w:t>
      </w:r>
    </w:p>
    <w:p w:rsidR="00701D4E" w:rsidRPr="00DA35A7" w:rsidRDefault="00701D4E" w:rsidP="00701D4E">
      <w:pPr>
        <w:pStyle w:val="ListParagraph"/>
        <w:numPr>
          <w:ilvl w:val="0"/>
          <w:numId w:val="3"/>
        </w:numPr>
      </w:pPr>
      <w:r>
        <w:t xml:space="preserve">Signal-to-noise ratio (SNR) = </w:t>
      </w:r>
      <w:r>
        <w:rPr>
          <w:rFonts w:cstheme="minorHAnsi"/>
        </w:rPr>
        <w:t>μ/σ at each point or after averaging</w:t>
      </w:r>
    </w:p>
    <w:p w:rsidR="00DA35A7" w:rsidRDefault="00C07B42" w:rsidP="00701D4E">
      <w:pPr>
        <w:pStyle w:val="ListParagraph"/>
        <w:numPr>
          <w:ilvl w:val="0"/>
          <w:numId w:val="3"/>
        </w:numPr>
      </w:pPr>
      <w:proofErr w:type="spellStart"/>
      <w:r>
        <w:t>Intertrial</w:t>
      </w:r>
      <w:proofErr w:type="spellEnd"/>
      <w:r>
        <w:t xml:space="preserve"> phase clustering (ITPC): measures the extent to which a distribution of phase angles at each time-frequency-electrode point across trials is nonuniformly distributed in polar space</w:t>
      </w:r>
    </w:p>
    <w:p w:rsidR="00C07B42" w:rsidRDefault="00C07B42" w:rsidP="00C07B42">
      <w:pPr>
        <w:pStyle w:val="ListParagraph"/>
        <w:numPr>
          <w:ilvl w:val="1"/>
          <w:numId w:val="3"/>
        </w:numPr>
      </w:pPr>
      <w:r>
        <w:t>Cannot take average of phase values (like power to form ERP) because phase angles are circular</w:t>
      </w:r>
    </w:p>
    <w:p w:rsidR="005E1267" w:rsidRDefault="005E1267" w:rsidP="00C07B42">
      <w:pPr>
        <w:pStyle w:val="ListParagraph"/>
        <w:numPr>
          <w:ilvl w:val="1"/>
          <w:numId w:val="3"/>
        </w:numPr>
      </w:pPr>
      <w:r>
        <w:t>Method: compute average vector (not phase angles) and take length of average vector (0 &lt; ITPC &lt; 1). Further apart = smaller vector</w:t>
      </w:r>
    </w:p>
    <w:p w:rsidR="005E1267" w:rsidRDefault="005E1267" w:rsidP="005E1267">
      <w:pPr>
        <w:pStyle w:val="ListParagraph"/>
        <w:numPr>
          <w:ilvl w:val="1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ITPC</m:t>
            </m:r>
          </m:e>
          <m:sub>
            <m:r>
              <w:rPr>
                <w:rFonts w:ascii="Cambria Math" w:hAnsi="Cambria Math"/>
              </w:rPr>
              <m:t>tf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r=1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tfr</m:t>
                        </m:r>
                      </m:sub>
                    </m:sSub>
                  </m:sup>
                </m:sSup>
              </m:e>
            </m:nary>
          </m:e>
        </m:d>
      </m:oMath>
      <w:r>
        <w:t xml:space="preserve">. Weighted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ITPC</m:t>
            </m:r>
          </m:e>
          <m:sub>
            <m:r>
              <w:rPr>
                <w:rFonts w:ascii="Cambria Math" w:hAnsi="Cambria Math"/>
              </w:rPr>
              <m:t>tf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r=1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tfr</m:t>
                        </m:r>
                      </m:sub>
                    </m:sSub>
                  </m:sup>
                </m:sSup>
              </m:e>
            </m:nary>
          </m:e>
        </m:d>
      </m:oMath>
      <w:r>
        <w:t>. b is trial-varying vector</w:t>
      </w:r>
    </w:p>
    <w:p w:rsidR="005E1267" w:rsidRDefault="005E1267" w:rsidP="00C07B42">
      <w:pPr>
        <w:pStyle w:val="ListParagraph"/>
        <w:numPr>
          <w:ilvl w:val="1"/>
          <w:numId w:val="3"/>
        </w:numPr>
      </w:pPr>
      <w:r>
        <w:t xml:space="preserve">Larger trial number = smaller ITPC. ITPC for frequencies &lt; 15 Hz stabilise </w:t>
      </w:r>
      <w:proofErr w:type="spellStart"/>
      <w:r>
        <w:t>ard</w:t>
      </w:r>
      <w:proofErr w:type="spellEnd"/>
      <w:r>
        <w:t xml:space="preserve"> 20 trials, higher frequencies need more trials to stabilise</w:t>
      </w:r>
    </w:p>
    <w:p w:rsidR="0010015E" w:rsidRPr="001A3C03" w:rsidRDefault="0010015E" w:rsidP="0010015E">
      <w:r>
        <w:rPr>
          <w:u w:val="single"/>
        </w:rPr>
        <w:t>Spatial filters</w:t>
      </w:r>
      <w:r w:rsidR="001A3C03">
        <w:t xml:space="preserve"> – data points set by weighted sum of activity at all electrodes</w:t>
      </w:r>
    </w:p>
    <w:p w:rsidR="0010015E" w:rsidRDefault="001A3C03" w:rsidP="0010015E">
      <w:pPr>
        <w:pStyle w:val="ListParagraph"/>
        <w:numPr>
          <w:ilvl w:val="0"/>
          <w:numId w:val="4"/>
        </w:numPr>
      </w:pPr>
      <w:r>
        <w:t>Surface Laplacian – interelectrode distances, filters out spatially broad topographical features</w:t>
      </w:r>
    </w:p>
    <w:p w:rsidR="001A3C03" w:rsidRDefault="00103752" w:rsidP="001A3C03">
      <w:pPr>
        <w:pStyle w:val="ListParagraph"/>
        <w:numPr>
          <w:ilvl w:val="1"/>
          <w:numId w:val="4"/>
        </w:numPr>
      </w:pPr>
      <w:r>
        <w:t>Do not apply if results are from deep sources (insula) or by spatially distributed + highly temporally coherent generators</w:t>
      </w:r>
      <w:r w:rsidR="00712131">
        <w:t xml:space="preserve">. Must be applied on time-domain data (so surface Laplacian first before </w:t>
      </w:r>
      <w:proofErr w:type="spellStart"/>
      <w:r w:rsidR="00712131">
        <w:t>tf</w:t>
      </w:r>
      <w:proofErr w:type="spellEnd"/>
      <w:r w:rsidR="00712131">
        <w:t xml:space="preserve"> analysis)</w:t>
      </w:r>
    </w:p>
    <w:p w:rsidR="00540727" w:rsidRDefault="00540727" w:rsidP="001A3C03">
      <w:pPr>
        <w:pStyle w:val="ListParagraph"/>
        <w:numPr>
          <w:ilvl w:val="1"/>
          <w:numId w:val="4"/>
        </w:numPr>
      </w:pPr>
      <w:r>
        <w:t>Method: weighted sum of activity at all electrodes is subtracted from activity of each electrode (first w G, then scaled w H) – second spatial derivative</w:t>
      </w:r>
    </w:p>
    <w:p w:rsidR="00712131" w:rsidRDefault="00712131" w:rsidP="001A3C03">
      <w:pPr>
        <w:pStyle w:val="ListParagraph"/>
        <w:numPr>
          <w:ilvl w:val="1"/>
          <w:numId w:val="4"/>
        </w:numPr>
      </w:pPr>
      <w:r>
        <w:t xml:space="preserve">Electrode-by-electrode weighting matrices: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(4π)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n=1</m:t>
            </m:r>
          </m:sub>
          <m:sup>
            <m:r>
              <w:rPr>
                <w:rFonts w:ascii="Cambria Math" w:hAnsi="Cambria Math"/>
              </w:rPr>
              <m:t>order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(2n+1)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cosdist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n+1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m</m:t>
                    </m:r>
                  </m:sup>
                </m:sSup>
              </m:den>
            </m:f>
          </m:e>
        </m:nary>
      </m:oMath>
      <w:r>
        <w:t xml:space="preserve">  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(4π)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n=1</m:t>
            </m:r>
          </m:sub>
          <m:sup>
            <m:r>
              <w:rPr>
                <w:rFonts w:ascii="Cambria Math" w:hAnsi="Cambria Math"/>
              </w:rPr>
              <m:t>order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-2(</m:t>
                </m:r>
                <m:r>
                  <w:rPr>
                    <w:rFonts w:ascii="Cambria Math" w:hAnsi="Cambria Math"/>
                  </w:rPr>
                  <m:t>n+1)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cosdist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n+1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m-1</m:t>
                    </m:r>
                  </m:sup>
                </m:sSup>
              </m:den>
            </m:f>
          </m:e>
        </m:nary>
      </m:oMath>
      <w:r>
        <w:t>. M (2-6) – smoothness of result. P (10) – Legendre polynomial, high value allows only v high spatial frequencies</w:t>
      </w:r>
    </w:p>
    <w:p w:rsidR="00540727" w:rsidRDefault="00712131" w:rsidP="00603D24">
      <w:pPr>
        <w:pStyle w:val="ListParagraph"/>
        <w:numPr>
          <w:ilvl w:val="1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lap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nelec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nary>
      </m:oMath>
      <w:r>
        <w:t xml:space="preserve">.   </w:t>
      </w:r>
      <w:r w:rsidR="00540727">
        <w:t xml:space="preserve"> 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j=1</m:t>
                </m:r>
              </m:sub>
              <m:sup>
                <m:r>
                  <w:rPr>
                    <w:rFonts w:ascii="Cambria Math" w:hAnsi="Cambria Math"/>
                  </w:rPr>
                  <m:t>nelec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j=1</m:t>
                </m:r>
              </m:sub>
              <m:sup>
                <m:r>
                  <w:rPr>
                    <w:rFonts w:ascii="Cambria Math" w:hAnsi="Cambria Math"/>
                  </w:rPr>
                  <m:t>nelec</m:t>
                </m:r>
              </m:sup>
              <m:e>
                <m:r>
                  <w:rPr>
                    <w:rFonts w:ascii="Cambria Math" w:hAnsi="Cambria Math"/>
                  </w:rPr>
                  <m:t>G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e>
            </m:nary>
          </m:den>
        </m:f>
      </m:oMath>
      <w:r w:rsidR="00540727">
        <w:t xml:space="preserve">.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data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Gs</m:t>
        </m:r>
      </m:oMath>
      <w:r w:rsidR="00540727">
        <w:t xml:space="preserve">.       </w:t>
      </w:r>
      <m:oMath>
        <m:r>
          <w:rPr>
            <w:rFonts w:ascii="Cambria Math" w:hAnsi="Cambria Math"/>
          </w:rPr>
          <m:t>Gs=G+λ</m:t>
        </m:r>
      </m:oMath>
    </w:p>
    <w:p w:rsidR="001A3C03" w:rsidRDefault="001A3C03" w:rsidP="0010015E">
      <w:pPr>
        <w:pStyle w:val="ListParagraph"/>
        <w:numPr>
          <w:ilvl w:val="0"/>
          <w:numId w:val="4"/>
        </w:numPr>
      </w:pPr>
      <w:r>
        <w:t>Principal components analysis –</w:t>
      </w:r>
      <w:r w:rsidR="00F8541F">
        <w:t xml:space="preserve"> construct weights (principal components) based on </w:t>
      </w:r>
      <w:r>
        <w:t>interelectrode covariances</w:t>
      </w:r>
      <w:r w:rsidR="00603D24">
        <w:t>, based on statistical properties of data, physical locations not considered; highlights global features</w:t>
      </w:r>
    </w:p>
    <w:p w:rsidR="00F8541F" w:rsidRDefault="00F8541F" w:rsidP="00F8541F">
      <w:pPr>
        <w:pStyle w:val="ListParagraph"/>
        <w:numPr>
          <w:ilvl w:val="1"/>
          <w:numId w:val="4"/>
        </w:numPr>
      </w:pPr>
      <w:r>
        <w:t xml:space="preserve">Variables (electrode) and instances (time points). </w:t>
      </w:r>
      <w:r>
        <w:t xml:space="preserve">Get covariance matrix from each trial then average </w:t>
      </w:r>
      <w:proofErr w:type="spellStart"/>
      <w:r>
        <w:t>tgt</w:t>
      </w:r>
      <w:proofErr w:type="spellEnd"/>
    </w:p>
    <w:p w:rsidR="00603D24" w:rsidRDefault="00603D24" w:rsidP="00603D24">
      <w:pPr>
        <w:pStyle w:val="ListParagraph"/>
        <w:numPr>
          <w:ilvl w:val="1"/>
          <w:numId w:val="4"/>
        </w:numPr>
      </w:pPr>
      <m:oMath>
        <m:r>
          <w:rPr>
            <w:rFonts w:ascii="Cambria Math" w:hAnsi="Cambria Math"/>
          </w:rPr>
          <m:t>covariance=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n-1</m:t>
                </m:r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(X-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  <m:r>
          <w:rPr>
            <w:rFonts w:ascii="Cambria Math" w:hAnsi="Cambria Math"/>
          </w:rPr>
          <m:t>)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(X-</m:t>
            </m:r>
            <m:bar>
              <m:barPr>
                <m:pos m:val="top"/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X</m:t>
                </m:r>
              </m:e>
            </m:ba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>.   X is electrode-by-time-points matrix</w:t>
      </w:r>
      <w:r w:rsidR="00F8541F">
        <w:t>. n – number of time points. Covariance matrix: diagonals contain variances of each electrode</w:t>
      </w:r>
    </w:p>
    <w:p w:rsidR="00F8541F" w:rsidRDefault="00F8541F" w:rsidP="00603D24">
      <w:pPr>
        <w:pStyle w:val="ListParagraph"/>
        <w:numPr>
          <w:ilvl w:val="1"/>
          <w:numId w:val="4"/>
        </w:numPr>
      </w:pPr>
      <w:proofErr w:type="spellStart"/>
      <w:r>
        <w:t>Eigendecomposition</w:t>
      </w:r>
      <w:proofErr w:type="spellEnd"/>
      <w:r>
        <w:t xml:space="preserve"> to return eigenvectors (new rotated axes) + eigenvalues (length of axes). Square matrix where </w:t>
      </w:r>
      <w:proofErr w:type="spellStart"/>
      <w:r>
        <w:t>nrow</w:t>
      </w:r>
      <w:proofErr w:type="spellEnd"/>
      <w:r>
        <w:t xml:space="preserve"> = </w:t>
      </w:r>
      <w:proofErr w:type="spellStart"/>
      <w:r>
        <w:t>nelec</w:t>
      </w:r>
      <w:proofErr w:type="spellEnd"/>
      <w:r>
        <w:t>. Each column is principal component, each row stores weights of each electrode</w:t>
      </w:r>
    </w:p>
    <w:p w:rsidR="00E77088" w:rsidRDefault="00E77088" w:rsidP="00E77088">
      <w:r>
        <w:rPr>
          <w:noProof/>
        </w:rPr>
        <w:lastRenderedPageBreak/>
        <w:drawing>
          <wp:inline distT="0" distB="0" distL="0" distR="0" wp14:anchorId="61742925" wp14:editId="050B5E12">
            <wp:extent cx="6566147" cy="23241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188" t="39259" r="2399" b="8225"/>
                    <a:stretch/>
                  </pic:blipFill>
                  <pic:spPr bwMode="auto">
                    <a:xfrm>
                      <a:off x="0" y="0"/>
                      <a:ext cx="6588619" cy="233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C03" w:rsidRDefault="001A3C03" w:rsidP="0010015E">
      <w:pPr>
        <w:pStyle w:val="ListParagraph"/>
        <w:numPr>
          <w:ilvl w:val="0"/>
          <w:numId w:val="4"/>
        </w:numPr>
      </w:pPr>
      <w:r>
        <w:t>Beamforming – electrode activity + electrode position</w:t>
      </w:r>
    </w:p>
    <w:p w:rsidR="00243597" w:rsidRDefault="00243597" w:rsidP="00243597"/>
    <w:p w:rsidR="0097224A" w:rsidRDefault="0097224A">
      <w:r>
        <w:br w:type="page"/>
      </w:r>
    </w:p>
    <w:p w:rsidR="0097224A" w:rsidRDefault="0097224A" w:rsidP="0097224A">
      <w:pPr>
        <w:rPr>
          <w:u w:val="single"/>
        </w:rPr>
      </w:pPr>
      <w:r>
        <w:rPr>
          <w:u w:val="single"/>
        </w:rPr>
        <w:lastRenderedPageBreak/>
        <w:t>Connectivity analyses</w:t>
      </w:r>
    </w:p>
    <w:p w:rsidR="0097224A" w:rsidRDefault="0097224A" w:rsidP="0097224A">
      <w:pPr>
        <w:pStyle w:val="ListParagraph"/>
        <w:numPr>
          <w:ilvl w:val="0"/>
          <w:numId w:val="6"/>
        </w:numPr>
      </w:pPr>
      <w:r>
        <w:t>Concepts of bivariate connectivity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 xml:space="preserve">Phase lag btw 2 electrodes x taken into consideration, </w:t>
      </w:r>
      <w:proofErr w:type="gramStart"/>
      <w:r>
        <w:t>as long as</w:t>
      </w:r>
      <w:proofErr w:type="gramEnd"/>
      <w:r>
        <w:t xml:space="preserve"> it’s consistent across time/trials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 xml:space="preserve">Nonzero phase lag x </w:t>
      </w:r>
      <w:proofErr w:type="gramStart"/>
      <w:r>
        <w:t>mean</w:t>
      </w:r>
      <w:proofErr w:type="gramEnd"/>
      <w:r>
        <w:t xml:space="preserve"> causal or directed </w:t>
      </w:r>
      <w:proofErr w:type="spellStart"/>
      <w:r>
        <w:t>rship</w:t>
      </w:r>
      <w:proofErr w:type="spellEnd"/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>Phase reflects timing of activity within neural population – instantaneous connectivity; power reflects number of neurons/spatial extent of neural population – temporal offsets + jitters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 xml:space="preserve">Functional connectivity (correlation) – linear/nonlinear covariation btw fluctuations in activity </w:t>
      </w:r>
      <w:proofErr w:type="spellStart"/>
      <w:r>
        <w:t>frm</w:t>
      </w:r>
      <w:proofErr w:type="spellEnd"/>
      <w:r>
        <w:t xml:space="preserve"> distinct neural networks. Effective connectivity (causation) – influence of activity in one neural network on another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 xml:space="preserve">May be confounded by volume conduction (single signal detected </w:t>
      </w:r>
      <w:proofErr w:type="spellStart"/>
      <w:r>
        <w:t>bu</w:t>
      </w:r>
      <w:proofErr w:type="spellEnd"/>
      <w:r>
        <w:t xml:space="preserve"> multiple electrodes)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 xml:space="preserve">If phase angle differences are strongly clustered </w:t>
      </w:r>
      <w:proofErr w:type="spellStart"/>
      <w:r>
        <w:t>ard</w:t>
      </w:r>
      <w:proofErr w:type="spellEnd"/>
      <w:r>
        <w:t xml:space="preserve"> 0, suggests volume conduction</w:t>
      </w:r>
    </w:p>
    <w:p w:rsidR="0097224A" w:rsidRDefault="0097224A" w:rsidP="0097224A">
      <w:pPr>
        <w:pStyle w:val="ListParagraph"/>
        <w:numPr>
          <w:ilvl w:val="0"/>
          <w:numId w:val="6"/>
        </w:numPr>
      </w:pPr>
      <w:r>
        <w:t xml:space="preserve">Phase-based (see ITPC) – distribution of phase angle differences btw 2 electrodes (when neural </w:t>
      </w:r>
      <w:proofErr w:type="spellStart"/>
      <w:r>
        <w:t>popns</w:t>
      </w:r>
      <w:proofErr w:type="spellEnd"/>
      <w:r>
        <w:t xml:space="preserve"> are functionally coupled, timing of oscillation becomes synchronised)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 xml:space="preserve">Cons: rely on precise temporal </w:t>
      </w:r>
      <w:proofErr w:type="spellStart"/>
      <w:r>
        <w:t>rships</w:t>
      </w:r>
      <w:proofErr w:type="spellEnd"/>
      <w:r>
        <w:t>, susceptible to jitters (more significant at higher frequencies); no evidence for directionality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>Assumptions: connectivity is instantaneous, at same frequency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proofErr w:type="spellStart"/>
      <w:r>
        <w:t>Intersite</w:t>
      </w:r>
      <w:proofErr w:type="spellEnd"/>
      <w:r>
        <w:t xml:space="preserve"> phase clustering (ISPC) – clustering in polar space of phase angle differences btw electrodes. Instead of taking average of phase angles (ITPC), take average of phase angle differences btw electrodes over time. But </w:t>
      </w:r>
      <w:proofErr w:type="gramStart"/>
      <w:r>
        <w:t>non directional</w:t>
      </w:r>
      <w:proofErr w:type="gramEnd"/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>How to compute time-varying ISPC: (1) sliding time segments; (2) compute ISPC over trials instead of over time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 xml:space="preserve">Pros of time: less sensitive to trial-to-trial jitter of </w:t>
      </w:r>
      <w:proofErr w:type="spellStart"/>
      <w:r>
        <w:t>expt</w:t>
      </w:r>
      <w:proofErr w:type="spellEnd"/>
      <w:r>
        <w:t xml:space="preserve"> event timing; insensitive to diff phase angle differences =&gt; better for high-frequency connectivity. Poor temporal precision =&gt; better for long task events. Can only be used if u have phase angle time series w same temporal resolution as </w:t>
      </w:r>
      <w:proofErr w:type="spellStart"/>
      <w:r>
        <w:t>ori</w:t>
      </w:r>
      <w:proofErr w:type="spellEnd"/>
      <w:r>
        <w:t xml:space="preserve"> data (complex wavelet convolution, filter-Hilbert but not </w:t>
      </w:r>
      <w:proofErr w:type="spellStart"/>
      <w:r>
        <w:t>stFFT</w:t>
      </w:r>
      <w:proofErr w:type="spellEnd"/>
      <w:r>
        <w:t xml:space="preserve">, </w:t>
      </w:r>
      <w:proofErr w:type="spellStart"/>
      <w:r>
        <w:t>multitaper</w:t>
      </w:r>
      <w:proofErr w:type="spellEnd"/>
      <w:r>
        <w:t>)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 xml:space="preserve">Pros of trials: stronger evidence for task-related modulations in connectivity; no loss of temporal precision =&gt; time course of connectivity over tens to hundreds of </w:t>
      </w:r>
      <w:proofErr w:type="spellStart"/>
      <w:r>
        <w:t>ms</w:t>
      </w:r>
      <w:proofErr w:type="spellEnd"/>
      <w:r>
        <w:t>. Sensitive to jitters =&gt; cannot perform on resting-state data. More sensitive to trial count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 xml:space="preserve">Weighted ISPC-trials: correlate (Spearman’s correlation) ISPC value at each </w:t>
      </w:r>
      <w:proofErr w:type="spellStart"/>
      <w:r>
        <w:t>tf</w:t>
      </w:r>
      <w:proofErr w:type="spellEnd"/>
      <w:r>
        <w:t xml:space="preserve"> point over trials w trial-varying variable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>Spectral coherence – phase values weighted by power values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>Phase-lag based measurements: phase-based connectivity measure that ignore zero-phase lag (avoid spurious connectivity results from volume conduction)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>Imaginary coherence: same as spectral coherence, but imaginary part is taken before magnitude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>Phase-slope index: measures directed phase-based connectivity (whether slope of phase lag is consistently +</w:t>
      </w:r>
      <w:proofErr w:type="spellStart"/>
      <w:r>
        <w:t>ve</w:t>
      </w:r>
      <w:proofErr w:type="spellEnd"/>
      <w:r>
        <w:t>/-</w:t>
      </w:r>
      <w:proofErr w:type="spellStart"/>
      <w:r>
        <w:t>ve</w:t>
      </w:r>
      <w:proofErr w:type="spellEnd"/>
      <w:r>
        <w:t xml:space="preserve"> over several adjacent frequency bins, sign of slope indicates directionality)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>Phase-lag index: measures extent to which a distribution of phase angle differences is distributed towards +</w:t>
      </w:r>
      <w:proofErr w:type="spellStart"/>
      <w:r>
        <w:t>ve</w:t>
      </w:r>
      <w:proofErr w:type="spellEnd"/>
      <w:r>
        <w:t>/-</w:t>
      </w:r>
      <w:proofErr w:type="spellStart"/>
      <w:r>
        <w:t>ve</w:t>
      </w:r>
      <w:proofErr w:type="spellEnd"/>
      <w:r>
        <w:t xml:space="preserve"> sides of imaginary axis. If due to volume conduction, phase angle diff will be distributed </w:t>
      </w:r>
      <w:proofErr w:type="spellStart"/>
      <w:r>
        <w:t>ard</w:t>
      </w:r>
      <w:proofErr w:type="spellEnd"/>
      <w:r>
        <w:t xml:space="preserve"> 0 rad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>Weighted phase-lag index: weighted according to distance from real axis (vectors further away from 0/</w:t>
      </w:r>
      <w:r>
        <w:rPr>
          <w:rFonts w:cstheme="minorHAnsi"/>
        </w:rPr>
        <w:t>π</w:t>
      </w:r>
      <w:r>
        <w:t xml:space="preserve"> rad have larger influence on estimate of connectivity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>Assumptions: phase lag + frequencies of activities of 2 electrodes are stationary during analysis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 xml:space="preserve">When to use: 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>ISPC + tests against volume conduction (prior hypothesis about small number of specific connectivity patterns)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>Phase-lag based measurements (data exploration) – resting state, tasks where connectivity strength is not compared across conditions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lastRenderedPageBreak/>
        <w:t>Over trials (time course of changes, transient changes in connectivity) or over time (high-frequency, resting state, tasks w long event duration)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>Test mean phase angle – provides info about phase lag, directionality</w:t>
      </w:r>
    </w:p>
    <w:p w:rsidR="0097224A" w:rsidRDefault="0097224A" w:rsidP="0097224A">
      <w:pPr>
        <w:pStyle w:val="ListParagraph"/>
        <w:numPr>
          <w:ilvl w:val="2"/>
          <w:numId w:val="6"/>
        </w:numPr>
      </w:pPr>
      <w:r>
        <w:t xml:space="preserve">Gaussian v-test. </w:t>
      </w:r>
    </w:p>
    <w:p w:rsidR="0097224A" w:rsidRDefault="0097224A" w:rsidP="0097224A">
      <w:pPr>
        <w:pStyle w:val="ListParagraph"/>
        <w:numPr>
          <w:ilvl w:val="0"/>
          <w:numId w:val="6"/>
        </w:numPr>
      </w:pPr>
      <w:r>
        <w:t xml:space="preserve">Power-based – can be btw same/diff </w:t>
      </w:r>
      <w:proofErr w:type="spellStart"/>
      <w:r>
        <w:t>freq</w:t>
      </w:r>
      <w:proofErr w:type="spellEnd"/>
      <w:r>
        <w:t xml:space="preserve"> and same/diff time points</w:t>
      </w:r>
      <w:r w:rsidR="007E0EE4">
        <w:t>; essentially correlation (Pearson vs Spearman – no assumption of normal distribution)</w:t>
      </w:r>
      <w:r w:rsidR="009C0160">
        <w:t>; does not assume instantaneous connectivity</w:t>
      </w:r>
    </w:p>
    <w:p w:rsidR="001B0057" w:rsidRDefault="001B0057" w:rsidP="001B0057">
      <w:pPr>
        <w:pStyle w:val="ListParagraph"/>
        <w:numPr>
          <w:ilvl w:val="1"/>
          <w:numId w:val="6"/>
        </w:numPr>
      </w:pPr>
      <w:r>
        <w:t xml:space="preserve">Over time: get power time series (using time-frequency decomposition) </w:t>
      </w:r>
      <w:r>
        <w:sym w:font="Wingdings 3" w:char="F022"/>
      </w:r>
      <w:r>
        <w:t xml:space="preserve"> compute correlation </w:t>
      </w:r>
      <w:proofErr w:type="spellStart"/>
      <w:r>
        <w:t>coeff</w:t>
      </w:r>
      <w:proofErr w:type="spellEnd"/>
      <w:r>
        <w:t xml:space="preserve"> btw each power. Selecting length of time segment. </w:t>
      </w:r>
    </w:p>
    <w:p w:rsidR="001B0057" w:rsidRDefault="001B0057" w:rsidP="001B0057">
      <w:pPr>
        <w:pStyle w:val="ListParagraph"/>
        <w:numPr>
          <w:ilvl w:val="2"/>
          <w:numId w:val="6"/>
        </w:numPr>
      </w:pPr>
      <w:r>
        <w:t xml:space="preserve">Not limited to instantaneous connectivity (like phase based): perform cross-correlation analysis (reveal whether peal connectivity is observed when </w:t>
      </w:r>
      <w:proofErr w:type="gramStart"/>
      <w:r>
        <w:t>one time</w:t>
      </w:r>
      <w:proofErr w:type="gramEnd"/>
      <w:r>
        <w:t xml:space="preserve"> series is shifted)</w:t>
      </w:r>
    </w:p>
    <w:p w:rsidR="001B0057" w:rsidRDefault="001B0057" w:rsidP="009C0160">
      <w:pPr>
        <w:pStyle w:val="ListParagraph"/>
        <w:numPr>
          <w:ilvl w:val="1"/>
          <w:numId w:val="6"/>
        </w:numPr>
      </w:pPr>
      <w:r>
        <w:t>Over trials</w:t>
      </w:r>
      <w:r w:rsidR="009C0160">
        <w:t xml:space="preserve"> (3 methods)</w:t>
      </w:r>
      <w:r>
        <w:t xml:space="preserve">: </w:t>
      </w:r>
      <w:r w:rsidR="009C0160">
        <w:t>(1) s</w:t>
      </w:r>
      <w:r>
        <w:t>pecify time-frequency-electrode windows</w:t>
      </w:r>
      <w:r w:rsidR="009C0160">
        <w:t xml:space="preserve"> (hypothesis driven); (2) correlate power at each time points over trials (like ISPC-trials); (3) select time-frequency window from one ‘seed’ electrode and correlating w others (more open)</w:t>
      </w:r>
    </w:p>
    <w:p w:rsidR="009C0160" w:rsidRDefault="009C0160" w:rsidP="009C0160">
      <w:pPr>
        <w:pStyle w:val="ListParagraph"/>
        <w:numPr>
          <w:ilvl w:val="1"/>
          <w:numId w:val="6"/>
        </w:numPr>
      </w:pPr>
      <w:r>
        <w:t xml:space="preserve">Partial correlations: measure linear or monotonic </w:t>
      </w:r>
      <w:proofErr w:type="spellStart"/>
      <w:r>
        <w:t>rship</w:t>
      </w:r>
      <w:proofErr w:type="spellEnd"/>
      <w:r>
        <w:t xml:space="preserve"> btw 2 variables while holding a 3</w:t>
      </w:r>
      <w:r w:rsidRPr="009C0160">
        <w:rPr>
          <w:vertAlign w:val="superscript"/>
        </w:rPr>
        <w:t>rd</w:t>
      </w:r>
      <w:r>
        <w:t xml:space="preserve"> variable constant</w:t>
      </w:r>
    </w:p>
    <w:p w:rsidR="009C0160" w:rsidRDefault="009C0160" w:rsidP="009C0160">
      <w:pPr>
        <w:pStyle w:val="ListParagraph"/>
        <w:numPr>
          <w:ilvl w:val="2"/>
          <w:numId w:val="6"/>
        </w:numPr>
      </w:pPr>
      <w:r>
        <w:t xml:space="preserve">To test hypotheses </w:t>
      </w:r>
      <w:proofErr w:type="spellStart"/>
      <w:r>
        <w:t>abt</w:t>
      </w:r>
      <w:proofErr w:type="spellEnd"/>
      <w:r>
        <w:t xml:space="preserve"> networks comprising more than 2 nodes, minimise volume conduction </w:t>
      </w:r>
      <w:proofErr w:type="spellStart"/>
      <w:r>
        <w:t>artifacts</w:t>
      </w:r>
      <w:proofErr w:type="spellEnd"/>
      <w:r>
        <w:t xml:space="preserve"> during volume conduction</w:t>
      </w:r>
    </w:p>
    <w:p w:rsidR="0097224A" w:rsidRDefault="0097224A" w:rsidP="0097224A">
      <w:pPr>
        <w:pStyle w:val="ListParagraph"/>
        <w:numPr>
          <w:ilvl w:val="0"/>
          <w:numId w:val="6"/>
        </w:numPr>
      </w:pPr>
      <w:r>
        <w:t>Granger prediction – test whether variance in one signal can be predicted from variance in another signal earlier in time</w:t>
      </w:r>
      <w:r w:rsidR="009C0160">
        <w:t>; based on multivariate autoregression</w:t>
      </w:r>
    </w:p>
    <w:p w:rsidR="0097224A" w:rsidRDefault="0097224A" w:rsidP="0097224A">
      <w:pPr>
        <w:pStyle w:val="ListParagraph"/>
        <w:numPr>
          <w:ilvl w:val="1"/>
          <w:numId w:val="6"/>
        </w:numPr>
      </w:pPr>
      <w:r>
        <w:t>Can dissociate directional connectivity (A -&gt; B or B -&gt; A)</w:t>
      </w:r>
    </w:p>
    <w:p w:rsidR="009C0160" w:rsidRDefault="009C0160" w:rsidP="0097224A">
      <w:pPr>
        <w:pStyle w:val="ListParagraph"/>
        <w:numPr>
          <w:ilvl w:val="1"/>
          <w:numId w:val="6"/>
        </w:numPr>
      </w:pPr>
      <w:r>
        <w:t xml:space="preserve">Should not </w:t>
      </w:r>
      <w:proofErr w:type="spellStart"/>
      <w:r>
        <w:t>downsample</w:t>
      </w:r>
      <w:proofErr w:type="spellEnd"/>
      <w:r>
        <w:t xml:space="preserve"> (optimal sampling rates 250 – 1000 Hz)</w:t>
      </w:r>
    </w:p>
    <w:p w:rsidR="009C0160" w:rsidRDefault="009C0160" w:rsidP="0097224A">
      <w:pPr>
        <w:pStyle w:val="ListParagraph"/>
        <w:numPr>
          <w:ilvl w:val="1"/>
          <w:numId w:val="6"/>
        </w:numPr>
      </w:pPr>
      <w:r>
        <w:t>Selecting model order: Bayes information criterion (BIC, recommended for many data points like EEG) + Akaike information criterion</w:t>
      </w:r>
    </w:p>
    <w:p w:rsidR="009C0160" w:rsidRDefault="009C0160" w:rsidP="0097224A">
      <w:pPr>
        <w:pStyle w:val="ListParagraph"/>
        <w:numPr>
          <w:ilvl w:val="1"/>
          <w:numId w:val="6"/>
        </w:numPr>
      </w:pPr>
      <w:r>
        <w:t xml:space="preserve">Frequency domain Granger prediction: compute dot products btw autoregression </w:t>
      </w:r>
      <w:proofErr w:type="spellStart"/>
      <w:r>
        <w:t>coeff</w:t>
      </w:r>
      <w:proofErr w:type="spellEnd"/>
      <w:r>
        <w:t xml:space="preserve"> and complex sine waves, then apply those results to error variance via transfer function</w:t>
      </w:r>
    </w:p>
    <w:p w:rsidR="009C0160" w:rsidRDefault="009C0160" w:rsidP="0097224A">
      <w:pPr>
        <w:pStyle w:val="ListParagraph"/>
        <w:numPr>
          <w:ilvl w:val="1"/>
          <w:numId w:val="6"/>
        </w:numPr>
      </w:pPr>
      <w:r>
        <w:t>Granger prediction assumes stationary data. Make data stationary through: (1) detrending, (2) z-normalisation, (3) use shorter time segment</w:t>
      </w:r>
    </w:p>
    <w:p w:rsidR="001C0CDD" w:rsidRDefault="001C0CDD" w:rsidP="0097224A">
      <w:pPr>
        <w:pStyle w:val="ListParagraph"/>
        <w:numPr>
          <w:ilvl w:val="1"/>
          <w:numId w:val="6"/>
        </w:numPr>
      </w:pPr>
      <w:r>
        <w:t>Baseline normalisation</w:t>
      </w:r>
    </w:p>
    <w:p w:rsidR="001C0CDD" w:rsidRDefault="001C0CDD" w:rsidP="0097224A">
      <w:pPr>
        <w:pStyle w:val="ListParagraph"/>
        <w:numPr>
          <w:ilvl w:val="1"/>
          <w:numId w:val="6"/>
        </w:numPr>
      </w:pPr>
      <w:r>
        <w:t>Statistical analysis: (1) determine if prediction is significant (chi-square and F-statistics or permutation testing); (2) focus on differences in Granger prediction results over time/conditions/electrodes (nonparametric permutation testing)</w:t>
      </w:r>
    </w:p>
    <w:p w:rsidR="0097224A" w:rsidRDefault="0097224A" w:rsidP="001C0CDD">
      <w:pPr>
        <w:pStyle w:val="ListParagraph"/>
        <w:numPr>
          <w:ilvl w:val="0"/>
          <w:numId w:val="6"/>
        </w:numPr>
      </w:pPr>
      <w:r>
        <w:t>Mutual information – detect shared info btw 2 variables; based on distributions of values within variables + joint distribution of 2 (or more) variables</w:t>
      </w:r>
      <w:r w:rsidR="001C0CDD">
        <w:t xml:space="preserve">. </w:t>
      </w:r>
      <w:r>
        <w:t xml:space="preserve">Can detect many </w:t>
      </w:r>
      <w:proofErr w:type="spellStart"/>
      <w:r>
        <w:t>rships</w:t>
      </w:r>
      <w:proofErr w:type="spellEnd"/>
      <w:r>
        <w:t xml:space="preserve"> (linear or nonlinear </w:t>
      </w:r>
      <w:proofErr w:type="spellStart"/>
      <w:r>
        <w:t>rships</w:t>
      </w:r>
      <w:proofErr w:type="spellEnd"/>
      <w:r>
        <w:t xml:space="preserve"> that correlation cannot detect)</w:t>
      </w:r>
      <w:r w:rsidR="00A06400">
        <w:t>. Can tell relationship (but don’t know positive or negative)</w:t>
      </w:r>
    </w:p>
    <w:p w:rsidR="001C0CDD" w:rsidRDefault="001C0CDD" w:rsidP="001C0CDD">
      <w:pPr>
        <w:pStyle w:val="ListParagraph"/>
        <w:numPr>
          <w:ilvl w:val="1"/>
          <w:numId w:val="6"/>
        </w:numPr>
      </w:pPr>
      <w:r>
        <w:t xml:space="preserve">Shannon entropy (from information theory): </w:t>
      </w:r>
      <w:proofErr w:type="spellStart"/>
      <w:r>
        <w:t>amt</w:t>
      </w:r>
      <w:proofErr w:type="spellEnd"/>
      <w:r>
        <w:t xml:space="preserve"> of information or ‘surprise’ a variable has</w:t>
      </w:r>
    </w:p>
    <w:p w:rsidR="001C0CDD" w:rsidRDefault="001C0CDD" w:rsidP="001C0CDD">
      <w:pPr>
        <w:pStyle w:val="ListParagraph"/>
        <w:numPr>
          <w:ilvl w:val="1"/>
          <w:numId w:val="6"/>
        </w:numPr>
      </w:pPr>
      <w:r>
        <w:t xml:space="preserve">Compute entropy: bin data (create histogram) </w:t>
      </w:r>
      <w:r>
        <w:sym w:font="Wingdings 3" w:char="F022"/>
      </w:r>
      <w:r>
        <w:t xml:space="preserve"> compute probability that a value of data would fall in each bin (bin count/total bins) </w:t>
      </w:r>
      <w:r>
        <w:sym w:font="Wingdings 3" w:char="F022"/>
      </w:r>
      <w:r>
        <w:t xml:space="preserve"> multiply probability value by log</w:t>
      </w:r>
      <w:r>
        <w:rPr>
          <w:vertAlign w:val="subscript"/>
        </w:rPr>
        <w:t>2</w:t>
      </w:r>
      <w:r>
        <w:t xml:space="preserve">(probability value) </w:t>
      </w:r>
      <w:r>
        <w:sym w:font="Wingdings 3" w:char="F022"/>
      </w:r>
      <w:r>
        <w:t xml:space="preserve"> sum and multiply by -1</w:t>
      </w:r>
    </w:p>
    <w:p w:rsidR="00A97AA1" w:rsidRDefault="001C0CDD" w:rsidP="00A06400">
      <w:pPr>
        <w:pStyle w:val="ListParagraph"/>
        <w:numPr>
          <w:ilvl w:val="1"/>
          <w:numId w:val="6"/>
        </w:numPr>
      </w:pPr>
      <w:r>
        <w:t>No subject to power-law scaling effects, don’t need baseline normalisation; unrelated to temporal structure of data</w:t>
      </w:r>
      <w:r w:rsidR="00A06400">
        <w:t xml:space="preserve">. </w:t>
      </w:r>
      <w:r>
        <w:t>Higher entropy means system can take more states or configurations</w:t>
      </w:r>
      <w:r w:rsidR="00A06400">
        <w:t xml:space="preserve">. </w:t>
      </w:r>
      <w:r w:rsidR="00A97AA1">
        <w:t xml:space="preserve">Joint entropy = total entropy of a pair of variables – involves </w:t>
      </w:r>
      <w:proofErr w:type="spellStart"/>
      <w:r w:rsidR="00A97AA1">
        <w:t>codistribution</w:t>
      </w:r>
      <w:proofErr w:type="spellEnd"/>
      <w:r w:rsidR="00A97AA1">
        <w:t xml:space="preserve"> of two variables</w:t>
      </w:r>
    </w:p>
    <w:p w:rsidR="00A06400" w:rsidRDefault="00A06400" w:rsidP="00A06400">
      <w:pPr>
        <w:pStyle w:val="ListParagraph"/>
        <w:numPr>
          <w:ilvl w:val="1"/>
          <w:numId w:val="6"/>
        </w:numPr>
      </w:pPr>
      <w:r>
        <w:t>Mutual information: entropy 1 + entropy 2 – joint entropy</w:t>
      </w:r>
    </w:p>
    <w:p w:rsidR="00A06400" w:rsidRDefault="00A06400" w:rsidP="00A06400">
      <w:pPr>
        <w:pStyle w:val="ListParagraph"/>
        <w:numPr>
          <w:ilvl w:val="1"/>
          <w:numId w:val="6"/>
        </w:numPr>
      </w:pPr>
      <w:r>
        <w:t>Small trial numbers will inflate estimates. Noisy data cannot be attenuated by having more noisy data. SNR of frequency-band-specific power higher than broadband EEG. If computing mutual information on time-domain data, should low-pass filter EEG data to remove high-frequency fluctuations + noise</w:t>
      </w:r>
    </w:p>
    <w:p w:rsidR="00A06400" w:rsidRDefault="00A06400" w:rsidP="00A06400">
      <w:pPr>
        <w:pStyle w:val="ListParagraph"/>
        <w:numPr>
          <w:ilvl w:val="1"/>
          <w:numId w:val="6"/>
        </w:numPr>
      </w:pPr>
      <w:r>
        <w:t>Lagged mutual information: time shift one signal repeatedly for multiple time lags</w:t>
      </w:r>
    </w:p>
    <w:p w:rsidR="00A06400" w:rsidRDefault="00A06400" w:rsidP="00A06400">
      <w:pPr>
        <w:pStyle w:val="ListParagraph"/>
        <w:numPr>
          <w:ilvl w:val="1"/>
          <w:numId w:val="6"/>
        </w:numPr>
      </w:pPr>
      <w:r>
        <w:t>Statistics: (1) use nonparametric permutation testing to transform bits to standard statistical Z value</w:t>
      </w:r>
    </w:p>
    <w:p w:rsidR="0097224A" w:rsidRDefault="0097224A" w:rsidP="0097224A">
      <w:pPr>
        <w:pStyle w:val="ListParagraph"/>
        <w:numPr>
          <w:ilvl w:val="0"/>
          <w:numId w:val="6"/>
        </w:numPr>
      </w:pPr>
      <w:r>
        <w:t xml:space="preserve">Cross-frequency coupling – statistical </w:t>
      </w:r>
      <w:proofErr w:type="spellStart"/>
      <w:r>
        <w:t>rship</w:t>
      </w:r>
      <w:proofErr w:type="spellEnd"/>
      <w:r>
        <w:t xml:space="preserve"> btw activities in 2 </w:t>
      </w:r>
      <w:proofErr w:type="spellStart"/>
      <w:r>
        <w:t>freq</w:t>
      </w:r>
      <w:proofErr w:type="spellEnd"/>
      <w:r>
        <w:t xml:space="preserve"> bands; infer local organisations (measured at single electrode) + long-range connectivity (diff electrodes)</w:t>
      </w:r>
    </w:p>
    <w:p w:rsidR="00A06400" w:rsidRDefault="00A06400" w:rsidP="00A06400">
      <w:pPr>
        <w:pStyle w:val="ListParagraph"/>
        <w:numPr>
          <w:ilvl w:val="1"/>
          <w:numId w:val="6"/>
        </w:numPr>
      </w:pPr>
      <w:r>
        <w:t>Power-power correlations: (1) correlate 2 power time series over time; (2) cross-trial time-frequency power correlations</w:t>
      </w:r>
    </w:p>
    <w:p w:rsidR="00A06400" w:rsidRDefault="00A06400" w:rsidP="00A06400">
      <w:pPr>
        <w:pStyle w:val="ListParagraph"/>
        <w:numPr>
          <w:ilvl w:val="1"/>
          <w:numId w:val="6"/>
        </w:numPr>
      </w:pPr>
      <w:r>
        <w:lastRenderedPageBreak/>
        <w:t>Phase-amplitude coupling (most common):</w:t>
      </w:r>
      <w:r w:rsidR="00BF69C4">
        <w:t xml:space="preserve"> (1) power and phase over time; (2) power in phase space; (3) power distribution in phase bins</w:t>
      </w:r>
    </w:p>
    <w:p w:rsidR="00BF69C4" w:rsidRDefault="00BF69C4" w:rsidP="00BF69C4">
      <w:pPr>
        <w:pStyle w:val="ListParagraph"/>
        <w:numPr>
          <w:ilvl w:val="2"/>
          <w:numId w:val="6"/>
        </w:numPr>
      </w:pPr>
      <w:r>
        <w:t xml:space="preserve">Phase-amplitude coupling (PAC) measured by length of average vector. To prevent influence by power values: (1) scale by power; (2) convert power values to rank and apply Moore’s modification pf Rayleigh test). Nonuniform distribution of phase angles, large outliers might also affect. </w:t>
      </w:r>
      <w:proofErr w:type="gramStart"/>
      <w:r>
        <w:t>So</w:t>
      </w:r>
      <w:proofErr w:type="gramEnd"/>
      <w:r>
        <w:t xml:space="preserve"> apply nonparametric permutation testing to solve all 3 confounds</w:t>
      </w:r>
    </w:p>
    <w:p w:rsidR="00BF69C4" w:rsidRDefault="00BF69C4" w:rsidP="00BF69C4">
      <w:pPr>
        <w:pStyle w:val="ListParagraph"/>
        <w:numPr>
          <w:ilvl w:val="2"/>
          <w:numId w:val="6"/>
        </w:numPr>
      </w:pPr>
      <w:r>
        <w:t xml:space="preserve">To make sure it is not task-related phase and power coactivation (diff frequencies reacting to stimulus independently): </w:t>
      </w:r>
      <w:r w:rsidR="008D6880">
        <w:t xml:space="preserve">(1) </w:t>
      </w:r>
      <w:r>
        <w:t>plot ITPC from lower frequency to show PAC</w:t>
      </w:r>
      <w:r>
        <w:rPr>
          <w:vertAlign w:val="subscript"/>
        </w:rPr>
        <w:t>Z</w:t>
      </w:r>
      <w:r>
        <w:t xml:space="preserve"> and ITPC do not temporally co-occur. </w:t>
      </w:r>
      <w:r w:rsidR="008D6880">
        <w:t>(2) avoid analysis during time periods w strong ITPC. (3) subtract ERP from single trial EEG data to eliminate ITPC</w:t>
      </w:r>
    </w:p>
    <w:p w:rsidR="008D6880" w:rsidRDefault="008D6880" w:rsidP="008D6880">
      <w:pPr>
        <w:pStyle w:val="ListParagraph"/>
        <w:numPr>
          <w:ilvl w:val="2"/>
          <w:numId w:val="6"/>
        </w:numPr>
      </w:pPr>
      <w:r>
        <w:t>Exploratory: set one frequency but the other unsure. Do for broad frequency range (</w:t>
      </w:r>
      <w:proofErr w:type="spellStart"/>
      <w:r>
        <w:t>eg</w:t>
      </w:r>
      <w:proofErr w:type="spellEnd"/>
      <w:r>
        <w:t xml:space="preserve"> 2-15Hz for phase, 20-100 Hz for power)</w:t>
      </w:r>
    </w:p>
    <w:p w:rsidR="008D6880" w:rsidRDefault="008D6880" w:rsidP="008D6880">
      <w:pPr>
        <w:pStyle w:val="ListParagraph"/>
        <w:numPr>
          <w:ilvl w:val="2"/>
          <w:numId w:val="6"/>
        </w:numPr>
      </w:pPr>
      <w:r>
        <w:t xml:space="preserve">Notes: (1) best done using wavelet or filter-Herbert (returns phase angles), (2) use wavelets w small number of cycles (3-5) or filter-Hilbert w wide </w:t>
      </w:r>
      <w:proofErr w:type="spellStart"/>
      <w:r>
        <w:t>freq</w:t>
      </w:r>
      <w:proofErr w:type="spellEnd"/>
      <w:r>
        <w:t xml:space="preserve"> bands (timing is </w:t>
      </w:r>
      <w:proofErr w:type="spellStart"/>
      <w:r>
        <w:t>impt</w:t>
      </w:r>
      <w:proofErr w:type="spellEnd"/>
      <w:r>
        <w:t xml:space="preserve">), (3) there is </w:t>
      </w:r>
      <w:r>
        <w:sym w:font="Wingdings 3" w:char="F024"/>
      </w:r>
      <w:r>
        <w:t xml:space="preserve"> SNR at higher </w:t>
      </w:r>
      <w:proofErr w:type="spellStart"/>
      <w:r>
        <w:t>freqs</w:t>
      </w:r>
      <w:proofErr w:type="spellEnd"/>
    </w:p>
    <w:p w:rsidR="008D6880" w:rsidRDefault="008D6880" w:rsidP="008D6880">
      <w:pPr>
        <w:pStyle w:val="ListParagraph"/>
        <w:numPr>
          <w:ilvl w:val="1"/>
          <w:numId w:val="6"/>
        </w:numPr>
      </w:pPr>
      <w:r>
        <w:t>Phase-phase coupling</w:t>
      </w:r>
    </w:p>
    <w:p w:rsidR="00EC67D7" w:rsidRDefault="00EC67D7" w:rsidP="00EC67D7">
      <w:pPr>
        <w:pStyle w:val="ListParagraph"/>
        <w:numPr>
          <w:ilvl w:val="0"/>
          <w:numId w:val="6"/>
        </w:numPr>
      </w:pPr>
      <w:r>
        <w:t xml:space="preserve">Pairwise spike-time coupling – treat as 1 or 0 (I </w:t>
      </w:r>
      <w:proofErr w:type="gramStart"/>
      <w:r>
        <w:t>think..</w:t>
      </w:r>
      <w:proofErr w:type="gramEnd"/>
      <w:r>
        <w:t>)</w:t>
      </w:r>
    </w:p>
    <w:p w:rsidR="0097224A" w:rsidRDefault="0097224A" w:rsidP="0097224A">
      <w:pPr>
        <w:pStyle w:val="ListParagraph"/>
        <w:numPr>
          <w:ilvl w:val="0"/>
          <w:numId w:val="6"/>
        </w:numPr>
      </w:pPr>
      <w:r>
        <w:t>Graph theory – m</w:t>
      </w:r>
      <w:r w:rsidR="0016148B">
        <w:t>ultivariate networks; nodes/</w:t>
      </w:r>
      <w:r>
        <w:t>vertices</w:t>
      </w:r>
      <w:r w:rsidR="0016148B">
        <w:t xml:space="preserve"> (electrodes) and edges (connectivity)</w:t>
      </w:r>
    </w:p>
    <w:p w:rsidR="0016148B" w:rsidRDefault="0016148B" w:rsidP="0016148B">
      <w:pPr>
        <w:pStyle w:val="ListParagraph"/>
        <w:numPr>
          <w:ilvl w:val="1"/>
          <w:numId w:val="6"/>
        </w:numPr>
      </w:pPr>
    </w:p>
    <w:p w:rsidR="0097224A" w:rsidRDefault="0097224A" w:rsidP="0097224A">
      <w:r>
        <w:br w:type="page"/>
      </w:r>
      <w:bookmarkStart w:id="2" w:name="_GoBack"/>
      <w:bookmarkEnd w:id="2"/>
    </w:p>
    <w:p w:rsidR="00132BFF" w:rsidRPr="00004AEB" w:rsidRDefault="00132BFF" w:rsidP="00132BFF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A05C894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62910" cy="3363697"/>
            <wp:effectExtent l="0" t="0" r="8890" b="825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2" t="48921" r="70046" b="12604"/>
                    <a:stretch/>
                  </pic:blipFill>
                  <pic:spPr bwMode="auto">
                    <a:xfrm>
                      <a:off x="0" y="0"/>
                      <a:ext cx="2962910" cy="336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24A" w:rsidRPr="00004AEB">
        <w:t>A Tutorial Review of Functional Connectivity Analysis Methods and Their Interpretational Pitfalls</w:t>
      </w:r>
    </w:p>
    <w:p w:rsidR="00132BFF" w:rsidRDefault="00132BFF" w:rsidP="00132BFF">
      <w:pPr>
        <w:pStyle w:val="ListParagraph"/>
        <w:numPr>
          <w:ilvl w:val="0"/>
          <w:numId w:val="7"/>
        </w:numPr>
      </w:pPr>
      <w:r>
        <w:t>Overview</w:t>
      </w:r>
    </w:p>
    <w:p w:rsidR="00132BFF" w:rsidRDefault="00132BFF" w:rsidP="00132BFF">
      <w:pPr>
        <w:pStyle w:val="ListParagraph"/>
        <w:numPr>
          <w:ilvl w:val="1"/>
          <w:numId w:val="7"/>
        </w:numPr>
      </w:pPr>
      <w:r>
        <w:t xml:space="preserve">Non-directed: model-based </w:t>
      </w:r>
      <w:r>
        <w:t xml:space="preserve">(assumes linearity – </w:t>
      </w:r>
      <w:proofErr w:type="spellStart"/>
      <w:r>
        <w:t>eg.</w:t>
      </w:r>
      <w:proofErr w:type="spellEnd"/>
      <w:r>
        <w:t xml:space="preserve"> Pearson correlation </w:t>
      </w:r>
      <w:proofErr w:type="spellStart"/>
      <w:r>
        <w:t>coeff</w:t>
      </w:r>
      <w:proofErr w:type="spellEnd"/>
      <w:r>
        <w:t>) vs model-free (</w:t>
      </w:r>
      <w:proofErr w:type="spellStart"/>
      <w:r>
        <w:t>eg.</w:t>
      </w:r>
      <w:proofErr w:type="spellEnd"/>
      <w:r>
        <w:t xml:space="preserve"> mutual information)</w:t>
      </w:r>
      <w:r>
        <w:t>. Ignores temporal structure, but can obtain cross-correlation function to study directionality</w:t>
      </w:r>
    </w:p>
    <w:p w:rsidR="00132BFF" w:rsidRDefault="00132BFF" w:rsidP="00132BFF">
      <w:pPr>
        <w:pStyle w:val="ListParagraph"/>
        <w:numPr>
          <w:ilvl w:val="1"/>
          <w:numId w:val="7"/>
        </w:numPr>
      </w:pPr>
      <w:r>
        <w:t>Directed: model-based (</w:t>
      </w:r>
      <w:proofErr w:type="spellStart"/>
      <w:r>
        <w:t>eg.</w:t>
      </w:r>
      <w:proofErr w:type="spellEnd"/>
      <w:r>
        <w:t xml:space="preserve"> Granger causality – linear autoregressive model or non-parametric spectral matrix factorisation) vs model-free (</w:t>
      </w:r>
      <w:proofErr w:type="spellStart"/>
      <w:r>
        <w:t>eg.</w:t>
      </w:r>
      <w:proofErr w:type="spellEnd"/>
      <w:r>
        <w:t xml:space="preserve"> transfer entropy)</w:t>
      </w:r>
    </w:p>
    <w:p w:rsidR="00132BFF" w:rsidRDefault="00132BFF" w:rsidP="00132BFF">
      <w:pPr>
        <w:pStyle w:val="ListParagraph"/>
        <w:numPr>
          <w:ilvl w:val="0"/>
          <w:numId w:val="7"/>
        </w:numPr>
      </w:pPr>
      <w:r>
        <w:t>Usually study signals in frequency domain: transformation achieved through non-parametric (Fourier decomposition, wavelet analysis, filter-Hilbert) or parametric (autoregressive models)</w:t>
      </w:r>
    </w:p>
    <w:p w:rsidR="00132BFF" w:rsidRDefault="00132BFF" w:rsidP="00132BFF">
      <w:pPr>
        <w:pStyle w:val="ListParagraph"/>
        <w:numPr>
          <w:ilvl w:val="0"/>
          <w:numId w:val="7"/>
        </w:numPr>
      </w:pPr>
      <w:r>
        <w:t xml:space="preserve">Measures of synchronisation: </w:t>
      </w:r>
    </w:p>
    <w:p w:rsidR="00132BFF" w:rsidRDefault="00672F49" w:rsidP="00132BFF">
      <w:pPr>
        <w:pStyle w:val="ListParagraph"/>
        <w:numPr>
          <w:ilvl w:val="1"/>
          <w:numId w:val="7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B265C8C">
            <wp:simplePos x="0" y="0"/>
            <wp:positionH relativeFrom="page">
              <wp:posOffset>3788410</wp:posOffset>
            </wp:positionH>
            <wp:positionV relativeFrom="paragraph">
              <wp:posOffset>589280</wp:posOffset>
            </wp:positionV>
            <wp:extent cx="3771900" cy="1663065"/>
            <wp:effectExtent l="0" t="0" r="0" b="0"/>
            <wp:wrapSquare wrapText="bothSides"/>
            <wp:docPr id="8" name="Picture 8" descr="https://www.frontiersin.org/files/Articles/165147/fnsys-09-00175-HTML/image_m/fnsys-09-00175-g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frontiersin.org/files/Articles/165147/fnsys-09-00175-HTML/image_m/fnsys-09-00175-g00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BFF">
        <w:t xml:space="preserve">Represent amplitude + phase as </w:t>
      </w:r>
      <w:proofErr w:type="spellStart"/>
      <w:r w:rsidR="00132BFF" w:rsidRPr="00132BFF">
        <w:rPr>
          <w:i/>
        </w:rPr>
        <w:t>Ae</w:t>
      </w:r>
      <w:r w:rsidR="00132BFF" w:rsidRPr="00132BFF">
        <w:rPr>
          <w:i/>
          <w:vertAlign w:val="superscript"/>
        </w:rPr>
        <w:t>i</w:t>
      </w:r>
      <w:r w:rsidR="00132BFF" w:rsidRPr="00132BFF">
        <w:rPr>
          <w:rFonts w:cstheme="minorHAnsi"/>
          <w:i/>
          <w:vertAlign w:val="superscript"/>
        </w:rPr>
        <w:t>ϕ</w:t>
      </w:r>
      <w:proofErr w:type="spellEnd"/>
      <w:r w:rsidR="00132BFF">
        <w:rPr>
          <w:vertAlign w:val="subscript"/>
        </w:rPr>
        <w:t xml:space="preserve"> </w:t>
      </w:r>
      <w:r w:rsidR="00132BFF">
        <w:t xml:space="preserve">or </w:t>
      </w:r>
      <w:r w:rsidR="00132BFF" w:rsidRPr="00132BFF">
        <w:rPr>
          <w:i/>
        </w:rPr>
        <w:t xml:space="preserve">x + </w:t>
      </w:r>
      <w:proofErr w:type="spellStart"/>
      <w:r w:rsidR="00132BFF" w:rsidRPr="00132BFF">
        <w:rPr>
          <w:i/>
        </w:rPr>
        <w:t>iy</w:t>
      </w:r>
      <w:proofErr w:type="spellEnd"/>
      <w:r w:rsidR="00132BFF">
        <w:t xml:space="preserve"> </w:t>
      </w:r>
      <w:r w:rsidR="00132BFF">
        <w:sym w:font="Wingdings 3" w:char="F022"/>
      </w:r>
      <w:r w:rsidR="00132BFF">
        <w:t xml:space="preserve"> combine spectral representation of individual signals to obtain cross-spectral density (frequency domain equivalent of cross-covariance function) </w:t>
      </w:r>
      <w:r w:rsidR="00132BFF">
        <w:sym w:font="Wingdings 3" w:char="F022"/>
      </w:r>
      <w:r w:rsidR="00132BFF">
        <w:t xml:space="preserve"> </w:t>
      </w:r>
      <w:r>
        <w:t>frequency-wise multiplication s1*</w:t>
      </w:r>
      <w:proofErr w:type="spellStart"/>
      <w:r>
        <w:t>conj</w:t>
      </w:r>
      <w:proofErr w:type="spellEnd"/>
      <w:r>
        <w:t>(s2) to give complex number (magnitude – product of s1 + s2 amplitudes; angle – phase diff)</w:t>
      </w:r>
      <w:r w:rsidRPr="00672F49">
        <w:rPr>
          <w:noProof/>
        </w:rPr>
        <w:t xml:space="preserve"> </w:t>
      </w:r>
    </w:p>
    <w:p w:rsidR="00672F49" w:rsidRDefault="00672F49" w:rsidP="00672F49">
      <w:pPr>
        <w:pStyle w:val="ListParagraph"/>
        <w:numPr>
          <w:ilvl w:val="1"/>
          <w:numId w:val="7"/>
        </w:numPr>
      </w:pPr>
      <w:r>
        <w:rPr>
          <w:noProof/>
        </w:rPr>
        <w:t xml:space="preserve">Then take weighted sum of cross-spectral densities (draw all vectors head to tail and normalise) </w:t>
      </w:r>
      <w:r>
        <w:rPr>
          <w:noProof/>
        </w:rPr>
        <w:sym w:font="Wingdings 3" w:char="F022"/>
      </w:r>
      <w:r>
        <w:rPr>
          <w:noProof/>
        </w:rPr>
        <w:t xml:space="preserve"> if there is consistency in phase diff, length of weighted sum will have non-zero value</w:t>
      </w:r>
    </w:p>
    <w:p w:rsidR="00672F49" w:rsidRDefault="009B06A7" w:rsidP="00672F49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9E2B90A">
            <wp:simplePos x="0" y="0"/>
            <wp:positionH relativeFrom="page">
              <wp:posOffset>4588510</wp:posOffset>
            </wp:positionH>
            <wp:positionV relativeFrom="paragraph">
              <wp:posOffset>165735</wp:posOffset>
            </wp:positionV>
            <wp:extent cx="2971800" cy="1861185"/>
            <wp:effectExtent l="0" t="0" r="0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9" t="60750" r="68756" b="16426"/>
                    <a:stretch/>
                  </pic:blipFill>
                  <pic:spPr bwMode="auto">
                    <a:xfrm>
                      <a:off x="0" y="0"/>
                      <a:ext cx="2971800" cy="186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F49">
        <w:rPr>
          <w:noProof/>
        </w:rPr>
        <w:t>Coherence: frequency domain equivalent to time domain cross-correlation function</w:t>
      </w:r>
    </w:p>
    <w:p w:rsidR="00672F49" w:rsidRDefault="00672F49" w:rsidP="00672F49">
      <w:pPr>
        <w:pStyle w:val="ListParagraph"/>
        <w:numPr>
          <w:ilvl w:val="1"/>
          <w:numId w:val="7"/>
        </w:numPr>
      </w:pPr>
      <w:r>
        <w:t>sum of phase diff (large if phase diff perfect), normalise by powers (range btw 0 and 1)</w:t>
      </w:r>
    </w:p>
    <w:p w:rsidR="00672F49" w:rsidRDefault="00672F49" w:rsidP="00672F49">
      <w:pPr>
        <w:pStyle w:val="ListParagraph"/>
        <w:numPr>
          <w:ilvl w:val="1"/>
          <w:numId w:val="7"/>
        </w:numPr>
      </w:pPr>
      <w:r>
        <w:t xml:space="preserve">Cross spectral density matrix: diagonals are </w:t>
      </w:r>
      <w:proofErr w:type="spellStart"/>
      <w:r>
        <w:t>freq</w:t>
      </w:r>
      <w:proofErr w:type="spellEnd"/>
      <w:r>
        <w:t xml:space="preserve"> domain representation of signal (</w:t>
      </w:r>
      <w:proofErr w:type="spellStart"/>
      <w:r>
        <w:t>sxx</w:t>
      </w:r>
      <w:proofErr w:type="spellEnd"/>
      <w:r>
        <w:t xml:space="preserve">, </w:t>
      </w:r>
      <w:proofErr w:type="spellStart"/>
      <w:r>
        <w:t>syy</w:t>
      </w:r>
      <w:proofErr w:type="spellEnd"/>
      <w:r>
        <w:t>), off-diagonals are conjugate multiplications</w:t>
      </w:r>
    </w:p>
    <w:p w:rsidR="00672F49" w:rsidRDefault="00672F49" w:rsidP="00672F49">
      <w:pPr>
        <w:pStyle w:val="ListParagraph"/>
        <w:numPr>
          <w:ilvl w:val="1"/>
          <w:numId w:val="7"/>
        </w:numPr>
      </w:pPr>
      <w:r>
        <w:rPr>
          <w:noProof/>
        </w:rPr>
        <w:t>Coherency: when |…| is omitted from coherence – phase diff angle may be interpretable</w:t>
      </w:r>
    </w:p>
    <w:p w:rsidR="00672F49" w:rsidRDefault="00672F49" w:rsidP="009B1C2D">
      <w:pPr>
        <w:pStyle w:val="ListParagraph"/>
        <w:numPr>
          <w:ilvl w:val="0"/>
          <w:numId w:val="7"/>
        </w:numPr>
      </w:pPr>
      <w:r>
        <w:t>Imaginary part of coherency: if coherence is large, but imaginary part of coherency part is 0 -&gt; coherence generated is solely due to volume conduction. Assumes that anything instantaneous cannot be due to neuronal interactions</w:t>
      </w:r>
      <w:r w:rsidR="00D91773" w:rsidRPr="00D91773">
        <w:rPr>
          <w:noProof/>
        </w:rPr>
        <w:t xml:space="preserve"> </w:t>
      </w:r>
    </w:p>
    <w:p w:rsidR="00672F49" w:rsidRDefault="00672F49" w:rsidP="00672F49">
      <w:pPr>
        <w:pStyle w:val="ListParagraph"/>
        <w:numPr>
          <w:ilvl w:val="0"/>
          <w:numId w:val="7"/>
        </w:numPr>
      </w:pPr>
      <w:r>
        <w:t>Phase-slope index: define directionality, based on distribution of phase diff over diff frequencies</w:t>
      </w:r>
    </w:p>
    <w:p w:rsidR="00672F49" w:rsidRDefault="00672F49" w:rsidP="00672F49">
      <w:pPr>
        <w:pStyle w:val="ListParagraph"/>
        <w:numPr>
          <w:ilvl w:val="1"/>
          <w:numId w:val="7"/>
        </w:numPr>
      </w:pPr>
      <w:r>
        <w:t xml:space="preserve">Fit a linear slope, then multiply slope with coherence and then integrate over bandwidth. How consistent is the </w:t>
      </w:r>
      <w:proofErr w:type="gramStart"/>
      <w:r>
        <w:t>coherence</w:t>
      </w:r>
      <w:r>
        <w:t>.</w:t>
      </w:r>
      <w:proofErr w:type="gramEnd"/>
      <w:r>
        <w:t xml:space="preserve"> If there </w:t>
      </w:r>
      <w:proofErr w:type="gramStart"/>
      <w:r>
        <w:t>is</w:t>
      </w:r>
      <w:proofErr w:type="gramEnd"/>
      <w:r>
        <w:t xml:space="preserve"> consistent phase diff changes, PSI will deviate from 0 (sign informs directionality)</w:t>
      </w:r>
    </w:p>
    <w:p w:rsidR="00672F49" w:rsidRDefault="009B06A7" w:rsidP="00672F49">
      <w:pPr>
        <w:pStyle w:val="ListParagraph"/>
        <w:numPr>
          <w:ilvl w:val="1"/>
          <w:numId w:val="7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24A9D0D">
            <wp:simplePos x="0" y="0"/>
            <wp:positionH relativeFrom="column">
              <wp:posOffset>5331460</wp:posOffset>
            </wp:positionH>
            <wp:positionV relativeFrom="paragraph">
              <wp:posOffset>-814705</wp:posOffset>
            </wp:positionV>
            <wp:extent cx="1771650" cy="23901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9" t="50705" r="71909" b="13878"/>
                    <a:stretch/>
                  </pic:blipFill>
                  <pic:spPr bwMode="auto">
                    <a:xfrm>
                      <a:off x="0" y="0"/>
                      <a:ext cx="1771650" cy="239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F49">
        <w:t>Problem: If A leads B and B leads A</w:t>
      </w:r>
      <w:r w:rsidR="00672F49">
        <w:t>, then results will be 0 directionality</w:t>
      </w:r>
    </w:p>
    <w:p w:rsidR="009B1C2D" w:rsidRDefault="009B1C2D" w:rsidP="00672F49">
      <w:pPr>
        <w:pStyle w:val="ListParagraph"/>
        <w:numPr>
          <w:ilvl w:val="0"/>
          <w:numId w:val="7"/>
        </w:numPr>
      </w:pPr>
      <w:r>
        <w:t xml:space="preserve">Phase locking value (PLV): apply coherence </w:t>
      </w:r>
      <w:proofErr w:type="spellStart"/>
      <w:r>
        <w:t>eqn</w:t>
      </w:r>
      <w:proofErr w:type="spellEnd"/>
      <w:r>
        <w:t xml:space="preserve"> to amplitude normalised Fourier transformed signals. </w:t>
      </w:r>
    </w:p>
    <w:p w:rsidR="009B1C2D" w:rsidRDefault="009B1C2D" w:rsidP="009B1C2D">
      <w:pPr>
        <w:pStyle w:val="ListParagraph"/>
        <w:numPr>
          <w:ilvl w:val="1"/>
          <w:numId w:val="7"/>
        </w:numPr>
      </w:pPr>
      <w:r>
        <w:t>Use this instead of coherence because less amplitude correlations</w:t>
      </w:r>
    </w:p>
    <w:p w:rsidR="00672F49" w:rsidRDefault="009B1C2D" w:rsidP="009B1C2D">
      <w:pPr>
        <w:pStyle w:val="ListParagraph"/>
        <w:numPr>
          <w:ilvl w:val="1"/>
          <w:numId w:val="7"/>
        </w:numPr>
      </w:pPr>
      <w:r>
        <w:rPr>
          <w:noProof/>
        </w:rPr>
        <w:lastRenderedPageBreak/>
        <w:drawing>
          <wp:inline distT="0" distB="0" distL="0" distR="0" wp14:anchorId="1D48BBB5" wp14:editId="1A08A094">
            <wp:extent cx="3505200" cy="1352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2D" w:rsidRDefault="009B1C2D" w:rsidP="009B1C2D">
      <w:pPr>
        <w:pStyle w:val="ListParagraph"/>
        <w:numPr>
          <w:ilvl w:val="0"/>
          <w:numId w:val="7"/>
        </w:numPr>
      </w:pPr>
      <w:r>
        <w:t>Phase lag index (PLI) – weighted, debiased weighted:  evaluates distribution of phase diff</w:t>
      </w:r>
    </w:p>
    <w:p w:rsidR="009B1C2D" w:rsidRDefault="009B1C2D" w:rsidP="009B1C2D">
      <w:pPr>
        <w:pStyle w:val="ListParagraph"/>
        <w:numPr>
          <w:ilvl w:val="1"/>
          <w:numId w:val="7"/>
        </w:numPr>
      </w:pPr>
      <w:r>
        <w:t>Computed by averaging sign of estimated phase diff</w:t>
      </w:r>
    </w:p>
    <w:p w:rsidR="009B1C2D" w:rsidRDefault="009B1C2D" w:rsidP="009B1C2D">
      <w:pPr>
        <w:pStyle w:val="ListParagraph"/>
        <w:numPr>
          <w:ilvl w:val="0"/>
          <w:numId w:val="7"/>
        </w:numPr>
      </w:pPr>
      <w:r>
        <w:t>Pairwise phase consistency (PPC): quantifies distribution of phase diff</w:t>
      </w:r>
    </w:p>
    <w:p w:rsidR="009B1C2D" w:rsidRDefault="009B1C2D" w:rsidP="009B1C2D">
      <w:pPr>
        <w:pStyle w:val="ListParagraph"/>
        <w:numPr>
          <w:ilvl w:val="1"/>
          <w:numId w:val="7"/>
        </w:numPr>
      </w:pPr>
      <w:r>
        <w:t>Computed from distribution of all pairwise differences of relative phase (not vector average like PLV)</w:t>
      </w:r>
    </w:p>
    <w:p w:rsidR="009B1C2D" w:rsidRDefault="009B1C2D" w:rsidP="009B1C2D">
      <w:pPr>
        <w:pStyle w:val="ListParagraph"/>
        <w:numPr>
          <w:ilvl w:val="1"/>
          <w:numId w:val="7"/>
        </w:numPr>
      </w:pPr>
      <w:r>
        <w:t xml:space="preserve">Not </w:t>
      </w:r>
      <w:r w:rsidR="002C1129">
        <w:t>biased by sample size like PLV</w:t>
      </w:r>
    </w:p>
    <w:p w:rsidR="002C1129" w:rsidRDefault="002C1129" w:rsidP="002C1129">
      <w:pPr>
        <w:pStyle w:val="ListParagraph"/>
        <w:numPr>
          <w:ilvl w:val="0"/>
          <w:numId w:val="7"/>
        </w:numPr>
      </w:pPr>
      <w:r>
        <w:t>Granger causality: quantify bidirectional interactions (both ways)</w:t>
      </w:r>
    </w:p>
    <w:p w:rsidR="002C1129" w:rsidRDefault="002C1129" w:rsidP="002C1129">
      <w:pPr>
        <w:pStyle w:val="ListParagraph"/>
        <w:numPr>
          <w:ilvl w:val="1"/>
          <w:numId w:val="7"/>
        </w:numPr>
      </w:pPr>
      <w:r>
        <w:t>If a</w:t>
      </w:r>
      <w:r>
        <w:t>utoregression model of B (past terms) can predict A</w:t>
      </w:r>
      <w:r>
        <w:rPr>
          <w:vertAlign w:val="subscript"/>
        </w:rPr>
        <w:t>T+1</w:t>
      </w:r>
      <w:r>
        <w:t xml:space="preserve"> better than past terms of A can, then B granger causes A</w:t>
      </w:r>
    </w:p>
    <w:p w:rsidR="002C1129" w:rsidRDefault="002C1129" w:rsidP="002C1129">
      <w:pPr>
        <w:pStyle w:val="ListParagraph"/>
        <w:numPr>
          <w:ilvl w:val="1"/>
          <w:numId w:val="7"/>
        </w:numPr>
      </w:pPr>
      <w:r>
        <w:t>Spectral GC: fraction of total power at a frequency f of A is granger caused by B</w:t>
      </w:r>
    </w:p>
    <w:p w:rsidR="002C1129" w:rsidRDefault="002C1129" w:rsidP="002C1129">
      <w:pPr>
        <w:pStyle w:val="ListParagraph"/>
        <w:numPr>
          <w:ilvl w:val="1"/>
          <w:numId w:val="7"/>
        </w:numPr>
      </w:pPr>
      <w:r>
        <w:t>Linear prediction using autoregressive models (copies of itself a lag (tau) back in t). model order m – how far back in time are we gg to look for beta weights</w:t>
      </w:r>
    </w:p>
    <w:p w:rsidR="002C1129" w:rsidRDefault="002C1129" w:rsidP="002C1129">
      <w:pPr>
        <w:pStyle w:val="ListParagraph"/>
        <w:numPr>
          <w:ilvl w:val="1"/>
          <w:numId w:val="7"/>
        </w:numPr>
      </w:pPr>
      <w:r>
        <w:t>Bivariate autoregressive models: compare error terms (autoregressive vs bivariate). If error terms of bivariate is much smaller, then granger causality)</w:t>
      </w:r>
    </w:p>
    <w:p w:rsidR="002C1129" w:rsidRDefault="002C1129" w:rsidP="002C1129">
      <w:pPr>
        <w:pStyle w:val="ListParagraph"/>
        <w:numPr>
          <w:ilvl w:val="1"/>
          <w:numId w:val="7"/>
        </w:numPr>
      </w:pPr>
      <w:r>
        <w:t>Parametric (autoregressive model based -&gt; Fourier transform, assumes residual is white noise) vs nonparametric (FFT -&gt; factorise into directed [spectral transfer function] and non-directed components [noise covariance]</w:t>
      </w:r>
    </w:p>
    <w:p w:rsidR="002C1129" w:rsidRPr="002C1129" w:rsidRDefault="002C1129" w:rsidP="002C1129">
      <w:pPr>
        <w:pStyle w:val="ListParagraph"/>
        <w:numPr>
          <w:ilvl w:val="2"/>
          <w:numId w:val="7"/>
        </w:numPr>
      </w:pPr>
      <w:r>
        <w:t xml:space="preserve">Advantages of nonparametric: </w:t>
      </w:r>
      <w:proofErr w:type="spellStart"/>
      <w:r>
        <w:t>dunnid</w:t>
      </w:r>
      <w:proofErr w:type="spellEnd"/>
      <w:r>
        <w:t xml:space="preserve"> to define autoregressive model order</w:t>
      </w:r>
    </w:p>
    <w:p w:rsidR="002C1129" w:rsidRPr="002C1129" w:rsidRDefault="00BB2181" w:rsidP="002C1129">
      <w:pPr>
        <w:rPr>
          <w:b/>
        </w:rPr>
      </w:pPr>
      <w:r w:rsidRPr="00BB2181">
        <w:t xml:space="preserve"> </w:t>
      </w:r>
      <w:r w:rsidR="0097224A">
        <w:rPr>
          <w:noProof/>
        </w:rPr>
        <w:drawing>
          <wp:inline distT="0" distB="0" distL="0" distR="0" wp14:anchorId="0F6824C7" wp14:editId="29579B6C">
            <wp:extent cx="3438525" cy="1842746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06" t="54782" r="67753" b="20503"/>
                    <a:stretch/>
                  </pic:blipFill>
                  <pic:spPr bwMode="auto">
                    <a:xfrm>
                      <a:off x="0" y="0"/>
                      <a:ext cx="3482498" cy="1866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224A">
        <w:rPr>
          <w:noProof/>
        </w:rPr>
        <w:drawing>
          <wp:inline distT="0" distB="0" distL="0" distR="0" wp14:anchorId="20F24066" wp14:editId="089D4B72">
            <wp:extent cx="2781300" cy="226455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596" t="49941" r="66176" b="12094"/>
                    <a:stretch/>
                  </pic:blipFill>
                  <pic:spPr bwMode="auto">
                    <a:xfrm>
                      <a:off x="0" y="0"/>
                      <a:ext cx="2781300" cy="226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224A">
        <w:rPr>
          <w:noProof/>
        </w:rPr>
        <w:drawing>
          <wp:inline distT="0" distB="0" distL="0" distR="0" wp14:anchorId="15640558" wp14:editId="392DCBE6">
            <wp:extent cx="3505200" cy="22118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56" t="57075" r="64743" b="12859"/>
                    <a:stretch/>
                  </pic:blipFill>
                  <pic:spPr bwMode="auto">
                    <a:xfrm>
                      <a:off x="0" y="0"/>
                      <a:ext cx="3531326" cy="222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2181">
        <w:t xml:space="preserve"> </w:t>
      </w:r>
      <w:r w:rsidR="002C1129">
        <w:rPr>
          <w:noProof/>
        </w:rPr>
        <w:drawing>
          <wp:inline distT="0" distB="0" distL="0" distR="0" wp14:anchorId="1257D8A9" wp14:editId="4F1F7787">
            <wp:extent cx="2277631" cy="2066925"/>
            <wp:effectExtent l="0" t="0" r="8890" b="0"/>
            <wp:docPr id="12" name="Picture 12" descr="https://www.frontiersin.org/files/Articles/165147/fnsys-09-00175-HTML/image_m/fnsys-09-00175-g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frontiersin.org/files/Articles/165147/fnsys-09-00175-HTML/image_m/fnsys-09-00175-g00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734" cy="20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24A" w:rsidRDefault="002C1129" w:rsidP="002C1129">
      <w:pPr>
        <w:pStyle w:val="ListParagraph"/>
        <w:numPr>
          <w:ilvl w:val="0"/>
          <w:numId w:val="7"/>
        </w:numPr>
      </w:pPr>
      <w:r>
        <w:t>Bivariate vs multivariate</w:t>
      </w:r>
    </w:p>
    <w:p w:rsidR="003902A6" w:rsidRPr="00A729EA" w:rsidRDefault="003902A6" w:rsidP="003902A6">
      <w:pPr>
        <w:pStyle w:val="ListParagraph"/>
        <w:numPr>
          <w:ilvl w:val="1"/>
          <w:numId w:val="7"/>
        </w:numPr>
      </w:pPr>
    </w:p>
    <w:p w:rsidR="00243597" w:rsidRDefault="00A02B2F" w:rsidP="0097224A">
      <w:pPr>
        <w:rPr>
          <w:u w:val="single"/>
        </w:rPr>
      </w:pPr>
      <w:r>
        <w:rPr>
          <w:u w:val="single"/>
        </w:rPr>
        <w:lastRenderedPageBreak/>
        <w:t>Spike trains and firing rate</w:t>
      </w:r>
    </w:p>
    <w:p w:rsidR="00A02B2F" w:rsidRPr="00A02B2F" w:rsidRDefault="0020754D" w:rsidP="00A02B2F">
      <w:pPr>
        <w:pStyle w:val="ListParagraph"/>
        <w:numPr>
          <w:ilvl w:val="0"/>
          <w:numId w:val="8"/>
        </w:numPr>
      </w:pPr>
      <w:r>
        <w:t xml:space="preserve">Bin (count </w:t>
      </w:r>
      <w:proofErr w:type="spellStart"/>
      <w:r>
        <w:t>nspikes</w:t>
      </w:r>
      <w:proofErr w:type="spellEnd"/>
      <w:r>
        <w:t xml:space="preserve"> in specified time frame) </w:t>
      </w:r>
      <w:r>
        <w:sym w:font="Wingdings 3" w:char="F022"/>
      </w:r>
      <w:r w:rsidR="005A716F">
        <w:t xml:space="preserve"> rectangular/Gaussian window function</w:t>
      </w:r>
    </w:p>
    <w:sectPr w:rsidR="00A02B2F" w:rsidRPr="00A02B2F" w:rsidSect="000848D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00000287" w:usb1="080E0000" w:usb2="00000010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00000287" w:usb1="080E0000" w:usb2="00000010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63C28"/>
    <w:multiLevelType w:val="hybridMultilevel"/>
    <w:tmpl w:val="3CCCBB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4033F1"/>
    <w:multiLevelType w:val="hybridMultilevel"/>
    <w:tmpl w:val="37E250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9007F7"/>
    <w:multiLevelType w:val="hybridMultilevel"/>
    <w:tmpl w:val="4F74A3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BB18FA"/>
    <w:multiLevelType w:val="hybridMultilevel"/>
    <w:tmpl w:val="37E250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B935F5"/>
    <w:multiLevelType w:val="hybridMultilevel"/>
    <w:tmpl w:val="641C21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DD55DF"/>
    <w:multiLevelType w:val="hybridMultilevel"/>
    <w:tmpl w:val="37E250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CE11CF"/>
    <w:multiLevelType w:val="hybridMultilevel"/>
    <w:tmpl w:val="8C6ED7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8E652F"/>
    <w:multiLevelType w:val="hybridMultilevel"/>
    <w:tmpl w:val="A93CFE5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4"/>
  </w:num>
  <w:num w:numId="7">
    <w:abstractNumId w:val="7"/>
  </w:num>
  <w:num w:numId="8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i Khai Saw">
    <w15:presenceInfo w15:providerId="Windows Live" w15:userId="cea8a80b827cb2d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8D5"/>
    <w:rsid w:val="0000167B"/>
    <w:rsid w:val="00004AEB"/>
    <w:rsid w:val="0006579C"/>
    <w:rsid w:val="000848D5"/>
    <w:rsid w:val="00085C11"/>
    <w:rsid w:val="0010015E"/>
    <w:rsid w:val="00103752"/>
    <w:rsid w:val="00132BFF"/>
    <w:rsid w:val="0016148B"/>
    <w:rsid w:val="001A3C03"/>
    <w:rsid w:val="001B0057"/>
    <w:rsid w:val="001C0CDD"/>
    <w:rsid w:val="0020754D"/>
    <w:rsid w:val="00243597"/>
    <w:rsid w:val="002772BB"/>
    <w:rsid w:val="002B0F98"/>
    <w:rsid w:val="002C1129"/>
    <w:rsid w:val="003902A6"/>
    <w:rsid w:val="003D47C6"/>
    <w:rsid w:val="004009E1"/>
    <w:rsid w:val="004336FB"/>
    <w:rsid w:val="0043419E"/>
    <w:rsid w:val="00456945"/>
    <w:rsid w:val="00456C96"/>
    <w:rsid w:val="00481A25"/>
    <w:rsid w:val="004E2BDF"/>
    <w:rsid w:val="00520426"/>
    <w:rsid w:val="00536D80"/>
    <w:rsid w:val="00540727"/>
    <w:rsid w:val="00553283"/>
    <w:rsid w:val="005A716F"/>
    <w:rsid w:val="005E1267"/>
    <w:rsid w:val="00603D24"/>
    <w:rsid w:val="00672F49"/>
    <w:rsid w:val="00695FB1"/>
    <w:rsid w:val="00701D4E"/>
    <w:rsid w:val="00712131"/>
    <w:rsid w:val="00713017"/>
    <w:rsid w:val="007E0EE4"/>
    <w:rsid w:val="007E0FD3"/>
    <w:rsid w:val="008D6880"/>
    <w:rsid w:val="00955870"/>
    <w:rsid w:val="0097224A"/>
    <w:rsid w:val="009A4226"/>
    <w:rsid w:val="009B06A7"/>
    <w:rsid w:val="009B1C2D"/>
    <w:rsid w:val="009C0160"/>
    <w:rsid w:val="009C7607"/>
    <w:rsid w:val="00A02B2F"/>
    <w:rsid w:val="00A06400"/>
    <w:rsid w:val="00A61517"/>
    <w:rsid w:val="00A70B3A"/>
    <w:rsid w:val="00A97AA1"/>
    <w:rsid w:val="00B74B07"/>
    <w:rsid w:val="00B85468"/>
    <w:rsid w:val="00BB2181"/>
    <w:rsid w:val="00BC09A0"/>
    <w:rsid w:val="00BF69C4"/>
    <w:rsid w:val="00C06A30"/>
    <w:rsid w:val="00C07B42"/>
    <w:rsid w:val="00C71577"/>
    <w:rsid w:val="00C738F5"/>
    <w:rsid w:val="00D91773"/>
    <w:rsid w:val="00DA35A7"/>
    <w:rsid w:val="00E77088"/>
    <w:rsid w:val="00E9756C"/>
    <w:rsid w:val="00EC67D7"/>
    <w:rsid w:val="00F8541F"/>
    <w:rsid w:val="00FB2D3E"/>
    <w:rsid w:val="00FB2DD1"/>
    <w:rsid w:val="00FD6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23B5D"/>
  <w15:chartTrackingRefBased/>
  <w15:docId w15:val="{14E4A10E-2871-4D04-9544-F85B10C33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48D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848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48D5"/>
    <w:rPr>
      <w:color w:val="808080"/>
      <w:shd w:val="clear" w:color="auto" w:fill="E6E6E6"/>
    </w:rPr>
  </w:style>
  <w:style w:type="character" w:styleId="PlaceholderText">
    <w:name w:val="Placeholder Text"/>
    <w:basedOn w:val="DefaultParagraphFont"/>
    <w:uiPriority w:val="99"/>
    <w:semiHidden/>
    <w:rsid w:val="009A422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hyperlink" Target="ftp://www.besa.de/be/besa.de/demonstrations_and_tutorials/BESA%20Reserach%20Tutorial%204%20-%20Distributed%20Source%20Imaging.pdf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sciencedirect.com/science/article/pii/S0167876015001749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3893</TotalTime>
  <Pages>9</Pages>
  <Words>3177</Words>
  <Characters>17352</Characters>
  <Application>Microsoft Office Word</Application>
  <DocSecurity>0</DocSecurity>
  <Lines>377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 Khai Saw</dc:creator>
  <cp:keywords/>
  <dc:description/>
  <cp:lastModifiedBy>Khai Khai Saw</cp:lastModifiedBy>
  <cp:revision>13</cp:revision>
  <dcterms:created xsi:type="dcterms:W3CDTF">2018-12-09T23:06:00Z</dcterms:created>
  <dcterms:modified xsi:type="dcterms:W3CDTF">2018-12-12T16:00:00Z</dcterms:modified>
</cp:coreProperties>
</file>